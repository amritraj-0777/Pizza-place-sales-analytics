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119423" w14:textId="0F513943" w:rsidR="00C00CE6" w:rsidRPr="00D66045" w:rsidRDefault="0038575C" w:rsidP="00C57760">
      <w:pPr>
        <w:spacing w:after="0"/>
        <w:jc w:val="center"/>
        <w:rPr>
          <w:rFonts w:ascii="Times New Roman" w:hAnsi="Times New Roman" w:cs="Times New Roman"/>
          <w:color w:val="32006E" w:themeColor="text2"/>
          <w:sz w:val="58"/>
          <w:szCs w:val="58"/>
        </w:rPr>
      </w:pPr>
      <w:r>
        <w:rPr>
          <w:rFonts w:ascii="Times New Roman" w:hAnsi="Times New Roman" w:cs="Times New Roman"/>
          <w:color w:val="32006E" w:themeColor="text2"/>
          <w:sz w:val="58"/>
          <w:szCs w:val="58"/>
        </w:rPr>
        <w:t>Pizza Place Sales</w:t>
      </w:r>
      <w:r w:rsidR="003D4552">
        <w:rPr>
          <w:rFonts w:ascii="Times New Roman" w:hAnsi="Times New Roman" w:cs="Times New Roman"/>
          <w:color w:val="32006E" w:themeColor="text2"/>
          <w:sz w:val="58"/>
          <w:szCs w:val="58"/>
        </w:rPr>
        <w:t xml:space="preserve"> Proposal</w:t>
      </w:r>
    </w:p>
    <w:p w14:paraId="65FB44CF" w14:textId="77777777" w:rsidR="00A05684" w:rsidRDefault="00A05684" w:rsidP="00E728F8">
      <w:pPr>
        <w:pStyle w:val="Subtitle"/>
        <w:rPr>
          <w:rFonts w:ascii="Times New Roman" w:hAnsi="Times New Roman" w:cs="Times New Roman"/>
        </w:rPr>
      </w:pPr>
    </w:p>
    <w:p w14:paraId="429EF906" w14:textId="77777777" w:rsidR="00C57760" w:rsidRDefault="00C57760" w:rsidP="00C57760">
      <w:pPr>
        <w:spacing w:after="0"/>
        <w:rPr>
          <w:rFonts w:ascii="Times New Roman" w:eastAsiaTheme="majorEastAsia" w:hAnsi="Times New Roman" w:cs="Times New Roman"/>
          <w:b/>
          <w:bCs/>
          <w:color w:val="32006E" w:themeColor="text2"/>
          <w:spacing w:val="15"/>
          <w:sz w:val="24"/>
        </w:rPr>
      </w:pPr>
    </w:p>
    <w:p w14:paraId="34B4E3ED" w14:textId="0714C38F" w:rsidR="00C57760" w:rsidRPr="00C57760" w:rsidRDefault="00C57760" w:rsidP="00C57760">
      <w:pPr>
        <w:spacing w:after="0"/>
        <w:rPr>
          <w:rFonts w:ascii="Times New Roman" w:eastAsiaTheme="majorEastAsia" w:hAnsi="Times New Roman" w:cs="Times New Roman"/>
          <w:b/>
          <w:bCs/>
          <w:color w:val="32006E" w:themeColor="text2"/>
          <w:spacing w:val="15"/>
          <w:sz w:val="24"/>
        </w:rPr>
      </w:pPr>
      <w:r w:rsidRPr="00C57760">
        <w:rPr>
          <w:rFonts w:ascii="Times New Roman" w:eastAsiaTheme="majorEastAsia" w:hAnsi="Times New Roman" w:cs="Times New Roman"/>
          <w:b/>
          <w:bCs/>
          <w:color w:val="32006E" w:themeColor="text2"/>
          <w:spacing w:val="15"/>
          <w:sz w:val="24"/>
        </w:rPr>
        <w:t>Consulting Report</w:t>
      </w:r>
    </w:p>
    <w:p w14:paraId="52547617" w14:textId="083C005F" w:rsidR="00A05684" w:rsidRPr="00C57760" w:rsidRDefault="00A05684" w:rsidP="00C57760">
      <w:pPr>
        <w:spacing w:after="0"/>
        <w:rPr>
          <w:rFonts w:ascii="Times New Roman" w:eastAsiaTheme="majorEastAsia" w:hAnsi="Times New Roman" w:cs="Times New Roman"/>
          <w:color w:val="32006E" w:themeColor="text2"/>
          <w:spacing w:val="15"/>
          <w:sz w:val="24"/>
        </w:rPr>
      </w:pPr>
      <w:r w:rsidRPr="00C57760">
        <w:rPr>
          <w:rFonts w:ascii="Times New Roman" w:eastAsiaTheme="majorEastAsia" w:hAnsi="Times New Roman" w:cs="Times New Roman"/>
          <w:color w:val="32006E" w:themeColor="text2"/>
          <w:spacing w:val="15"/>
          <w:sz w:val="24"/>
        </w:rPr>
        <w:t xml:space="preserve">By </w:t>
      </w:r>
      <w:r w:rsidRPr="00C57760">
        <w:rPr>
          <w:rFonts w:ascii="Times New Roman" w:eastAsiaTheme="majorEastAsia" w:hAnsi="Times New Roman" w:cs="Times New Roman"/>
          <w:b/>
          <w:bCs/>
          <w:color w:val="32006E" w:themeColor="text2"/>
          <w:spacing w:val="15"/>
          <w:sz w:val="24"/>
        </w:rPr>
        <w:t>MSBA Consulting</w:t>
      </w:r>
      <w:r w:rsidR="0038575C" w:rsidRPr="00C57760">
        <w:rPr>
          <w:rFonts w:ascii="Times New Roman" w:eastAsiaTheme="majorEastAsia" w:hAnsi="Times New Roman" w:cs="Times New Roman"/>
          <w:b/>
          <w:bCs/>
          <w:color w:val="32006E" w:themeColor="text2"/>
          <w:spacing w:val="15"/>
          <w:sz w:val="24"/>
        </w:rPr>
        <w:t xml:space="preserve"> Student</w:t>
      </w:r>
      <w:r w:rsidRPr="00C57760">
        <w:rPr>
          <w:rFonts w:ascii="Times New Roman" w:eastAsiaTheme="majorEastAsia" w:hAnsi="Times New Roman" w:cs="Times New Roman"/>
          <w:color w:val="32006E" w:themeColor="text2"/>
          <w:spacing w:val="15"/>
          <w:sz w:val="24"/>
        </w:rPr>
        <w:t xml:space="preserve"> </w:t>
      </w:r>
    </w:p>
    <w:p w14:paraId="2B61C17F" w14:textId="3C09A5A4" w:rsidR="00E728F8" w:rsidRPr="007829DE" w:rsidRDefault="00ED277A" w:rsidP="00E728F8">
      <w:pPr>
        <w:pStyle w:val="Subtitle"/>
        <w:rPr>
          <w:rFonts w:ascii="Times New Roman" w:hAnsi="Times New Roman" w:cs="Times New Roman"/>
        </w:rPr>
      </w:pPr>
      <w:r w:rsidRPr="007829DE">
        <w:rPr>
          <w:rFonts w:ascii="Times New Roman" w:hAnsi="Times New Roman" w:cs="Times New Roman"/>
        </w:rPr>
        <w:t>Amrit Raj</w:t>
      </w:r>
    </w:p>
    <w:p w14:paraId="2E312608" w14:textId="4EEAE266" w:rsidR="00C60AE3" w:rsidRDefault="002C20BC" w:rsidP="005E064F">
      <w:pPr>
        <w:sectPr w:rsidR="00C60AE3" w:rsidSect="00E76DFD">
          <w:headerReference w:type="default" r:id="rId8"/>
          <w:footerReference w:type="default" r:id="rId9"/>
          <w:headerReference w:type="first" r:id="rId10"/>
          <w:footerReference w:type="first" r:id="rId11"/>
          <w:pgSz w:w="12240" w:h="15840"/>
          <w:pgMar w:top="4464" w:right="1440" w:bottom="1440" w:left="1440" w:header="720" w:footer="720" w:gutter="0"/>
          <w:cols w:space="720"/>
          <w:titlePg/>
          <w:docGrid w:linePitch="360"/>
        </w:sectPr>
      </w:pPr>
      <w:r>
        <w:rPr>
          <w:noProof/>
        </w:rPr>
        <w:drawing>
          <wp:inline distT="0" distB="0" distL="0" distR="0" wp14:anchorId="790469E6" wp14:editId="570A8020">
            <wp:extent cx="722376" cy="91440"/>
            <wp:effectExtent l="0" t="0" r="1905" b="3810"/>
            <wp:docPr id="686957694"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57694" name="Picture 5">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722376" cy="91440"/>
                    </a:xfrm>
                    <a:prstGeom prst="rect">
                      <a:avLst/>
                    </a:prstGeom>
                  </pic:spPr>
                </pic:pic>
              </a:graphicData>
            </a:graphic>
          </wp:inline>
        </w:drawing>
      </w:r>
    </w:p>
    <w:p w14:paraId="153B0769" w14:textId="3A3CEA60" w:rsidR="00BC1BE1" w:rsidRPr="00BC1BE1" w:rsidRDefault="00BC1BE1">
      <w:pPr>
        <w:rPr>
          <w:b/>
          <w:bCs/>
          <w:caps/>
          <w:szCs w:val="22"/>
        </w:rPr>
      </w:pPr>
    </w:p>
    <w:sdt>
      <w:sdtPr>
        <w:rPr>
          <w:rFonts w:asciiTheme="minorHAnsi" w:eastAsiaTheme="minorEastAsia" w:hAnsiTheme="minorHAnsi" w:cstheme="minorBidi"/>
          <w:b w:val="0"/>
          <w:bCs w:val="0"/>
          <w:caps w:val="0"/>
          <w:color w:val="000000" w:themeColor="text1"/>
          <w:kern w:val="2"/>
          <w:sz w:val="22"/>
          <w:szCs w:val="24"/>
          <w:lang w:eastAsia="ja-JP"/>
          <w14:ligatures w14:val="standardContextual"/>
        </w:rPr>
        <w:id w:val="-1516221306"/>
        <w:docPartObj>
          <w:docPartGallery w:val="Table of Contents"/>
          <w:docPartUnique/>
        </w:docPartObj>
      </w:sdtPr>
      <w:sdtContent>
        <w:p w14:paraId="57158A8E" w14:textId="7154871E" w:rsidR="00EA5BC3" w:rsidRDefault="00EA5BC3">
          <w:pPr>
            <w:pStyle w:val="TOCHeading"/>
          </w:pPr>
          <w:r>
            <w:t>Table of Contents</w:t>
          </w:r>
        </w:p>
        <w:p w14:paraId="476CD0B3" w14:textId="77777777" w:rsidR="005E064F" w:rsidRPr="005E064F" w:rsidRDefault="005E064F" w:rsidP="005E064F">
          <w:pPr>
            <w:rPr>
              <w:lang w:eastAsia="en-US"/>
            </w:rPr>
          </w:pPr>
        </w:p>
        <w:p w14:paraId="7071406D" w14:textId="66FE4706" w:rsidR="00EA5BC3" w:rsidRDefault="00EA5BC3" w:rsidP="00677FEF">
          <w:pPr>
            <w:pStyle w:val="TOC1"/>
            <w:spacing w:line="276" w:lineRule="auto"/>
          </w:pPr>
          <w:bookmarkStart w:id="1" w:name="_Hlk215776295"/>
          <w:r>
            <w:t>EXECUTIVE SUMMARY</w:t>
          </w:r>
          <w:r>
            <w:ptab w:relativeTo="margin" w:alignment="right" w:leader="dot"/>
          </w:r>
          <w:r>
            <w:t>2</w:t>
          </w:r>
          <w:bookmarkEnd w:id="1"/>
        </w:p>
        <w:p w14:paraId="3000EC5C" w14:textId="3935B765" w:rsidR="00EA5BC3" w:rsidRPr="00EA5BC3" w:rsidRDefault="00EA5BC3" w:rsidP="00677FEF">
          <w:pPr>
            <w:pStyle w:val="TOC1"/>
            <w:spacing w:line="276" w:lineRule="auto"/>
          </w:pPr>
          <w:r w:rsidRPr="00EA5BC3">
            <w:t>USE CASES</w:t>
          </w:r>
          <w:r w:rsidRPr="00EA5BC3">
            <w:ptab w:relativeTo="margin" w:alignment="right" w:leader="dot"/>
          </w:r>
          <w:r>
            <w:t>3</w:t>
          </w:r>
        </w:p>
        <w:p w14:paraId="2E7862DC" w14:textId="6877E571" w:rsidR="00EA5BC3" w:rsidRPr="00236646" w:rsidRDefault="00EA5BC3">
          <w:pPr>
            <w:pStyle w:val="TOC2"/>
            <w:ind w:left="216"/>
            <w:rPr>
              <w:b/>
              <w:bCs/>
            </w:rPr>
          </w:pPr>
          <w:r w:rsidRPr="00236646">
            <w:rPr>
              <w:rFonts w:ascii="Calibri" w:eastAsia="Times New Roman" w:hAnsi="Calibri" w:cs="Calibri"/>
              <w:b/>
              <w:bCs/>
            </w:rPr>
            <w:t>U</w:t>
          </w:r>
          <w:r w:rsidRPr="00A1336F">
            <w:rPr>
              <w:rFonts w:ascii="Calibri" w:eastAsia="Times New Roman" w:hAnsi="Calibri" w:cs="Calibri"/>
              <w:b/>
              <w:bCs/>
            </w:rPr>
            <w:t>ser Type 1: Business Managers (Strategic Users)</w:t>
          </w:r>
          <w:r w:rsidRPr="00236646">
            <w:rPr>
              <w:rFonts w:ascii="Calibri" w:eastAsia="Times New Roman" w:hAnsi="Calibri" w:cs="Calibri"/>
              <w:b/>
              <w:bCs/>
            </w:rPr>
            <w:t xml:space="preserve"> </w:t>
          </w:r>
          <w:r w:rsidRPr="00236646">
            <w:rPr>
              <w:b/>
              <w:bCs/>
            </w:rPr>
            <w:ptab w:relativeTo="margin" w:alignment="right" w:leader="dot"/>
          </w:r>
          <w:r w:rsidR="00610330">
            <w:rPr>
              <w:b/>
              <w:bCs/>
            </w:rPr>
            <w:t>3</w:t>
          </w:r>
        </w:p>
        <w:p w14:paraId="657E3CC1" w14:textId="034F7DB5" w:rsidR="00677FEF" w:rsidRPr="00677FEF" w:rsidRDefault="00EA5BC3" w:rsidP="00677FEF">
          <w:pPr>
            <w:pStyle w:val="TOC2"/>
            <w:spacing w:line="360" w:lineRule="auto"/>
            <w:ind w:left="216"/>
            <w:rPr>
              <w:b/>
              <w:bCs/>
            </w:rPr>
          </w:pPr>
          <w:r w:rsidRPr="00236646">
            <w:rPr>
              <w:rFonts w:ascii="Calibri" w:eastAsia="Times New Roman" w:hAnsi="Calibri" w:cs="Calibri"/>
              <w:b/>
              <w:bCs/>
            </w:rPr>
            <w:t>U</w:t>
          </w:r>
          <w:r w:rsidRPr="00A1336F">
            <w:rPr>
              <w:rFonts w:ascii="Calibri" w:eastAsia="Times New Roman" w:hAnsi="Calibri" w:cs="Calibri"/>
              <w:b/>
              <w:bCs/>
            </w:rPr>
            <w:t>ser Type 1: Business Managers (Strategic Users)</w:t>
          </w:r>
          <w:r w:rsidRPr="00236646">
            <w:rPr>
              <w:rFonts w:ascii="Calibri" w:eastAsia="Times New Roman" w:hAnsi="Calibri" w:cs="Calibri"/>
              <w:b/>
              <w:bCs/>
            </w:rPr>
            <w:t xml:space="preserve"> </w:t>
          </w:r>
          <w:r w:rsidRPr="00236646">
            <w:rPr>
              <w:b/>
              <w:bCs/>
            </w:rPr>
            <w:ptab w:relativeTo="margin" w:alignment="right" w:leader="dot"/>
          </w:r>
          <w:r w:rsidR="00610330">
            <w:rPr>
              <w:b/>
              <w:bCs/>
            </w:rPr>
            <w:t>3</w:t>
          </w:r>
        </w:p>
        <w:p w14:paraId="5140250D" w14:textId="26B52446" w:rsidR="00677FEF" w:rsidRDefault="00677FEF" w:rsidP="000C1331">
          <w:pPr>
            <w:spacing w:line="276" w:lineRule="auto"/>
            <w:rPr>
              <w:rFonts w:cstheme="minorHAnsi"/>
              <w:b/>
              <w:bCs/>
              <w:caps/>
              <w:sz w:val="20"/>
              <w:szCs w:val="20"/>
            </w:rPr>
          </w:pPr>
          <w:r>
            <w:rPr>
              <w:rFonts w:cstheme="minorHAnsi"/>
              <w:b/>
              <w:bCs/>
              <w:caps/>
              <w:sz w:val="20"/>
              <w:szCs w:val="20"/>
            </w:rPr>
            <w:t>BUSINESS RULES</w:t>
          </w:r>
          <w:r w:rsidRPr="00677FEF">
            <w:rPr>
              <w:rFonts w:cstheme="minorHAnsi"/>
              <w:b/>
              <w:bCs/>
              <w:caps/>
              <w:sz w:val="20"/>
              <w:szCs w:val="20"/>
            </w:rPr>
            <w:ptab w:relativeTo="margin" w:alignment="right" w:leader="dot"/>
          </w:r>
          <w:r>
            <w:rPr>
              <w:rFonts w:cstheme="minorHAnsi"/>
              <w:b/>
              <w:bCs/>
              <w:caps/>
              <w:sz w:val="20"/>
              <w:szCs w:val="20"/>
            </w:rPr>
            <w:t>4</w:t>
          </w:r>
        </w:p>
        <w:p w14:paraId="6EE7413B" w14:textId="1BB1362D" w:rsidR="00B556D4" w:rsidRDefault="00B556D4" w:rsidP="000C1331">
          <w:pPr>
            <w:spacing w:line="276" w:lineRule="auto"/>
            <w:rPr>
              <w:rFonts w:cstheme="minorHAnsi"/>
              <w:b/>
              <w:bCs/>
              <w:caps/>
              <w:sz w:val="20"/>
              <w:szCs w:val="20"/>
            </w:rPr>
          </w:pPr>
          <w:r>
            <w:rPr>
              <w:rFonts w:cstheme="minorHAnsi"/>
              <w:b/>
              <w:bCs/>
              <w:caps/>
              <w:sz w:val="20"/>
              <w:szCs w:val="20"/>
            </w:rPr>
            <w:t>ENTITY REL</w:t>
          </w:r>
          <w:r w:rsidR="00092D34">
            <w:rPr>
              <w:rFonts w:cstheme="minorHAnsi"/>
              <w:b/>
              <w:bCs/>
              <w:caps/>
              <w:sz w:val="20"/>
              <w:szCs w:val="20"/>
            </w:rPr>
            <w:t>ATIONSHIPS</w:t>
          </w:r>
          <w:r w:rsidRPr="00677FEF">
            <w:rPr>
              <w:rFonts w:cstheme="minorHAnsi"/>
              <w:b/>
              <w:bCs/>
              <w:caps/>
              <w:sz w:val="20"/>
              <w:szCs w:val="20"/>
            </w:rPr>
            <w:ptab w:relativeTo="margin" w:alignment="right" w:leader="dot"/>
          </w:r>
          <w:r w:rsidR="00911FB1">
            <w:rPr>
              <w:rFonts w:cstheme="minorHAnsi"/>
              <w:b/>
              <w:bCs/>
              <w:caps/>
              <w:sz w:val="20"/>
              <w:szCs w:val="20"/>
            </w:rPr>
            <w:t>6</w:t>
          </w:r>
        </w:p>
        <w:p w14:paraId="6C987F37" w14:textId="4BCE0683" w:rsidR="00911FB1" w:rsidRPr="00236646" w:rsidRDefault="00CA64CA" w:rsidP="00CA64CA">
          <w:pPr>
            <w:pStyle w:val="TOC2"/>
            <w:spacing w:line="240" w:lineRule="auto"/>
            <w:ind w:left="0" w:firstLine="216"/>
            <w:rPr>
              <w:b/>
              <w:bCs/>
            </w:rPr>
          </w:pPr>
          <w:r w:rsidRPr="00CA64CA">
            <w:rPr>
              <w:rFonts w:ascii="Calibri" w:eastAsia="Times New Roman" w:hAnsi="Calibri" w:cs="Calibri"/>
              <w:b/>
              <w:bCs/>
            </w:rPr>
            <w:t xml:space="preserve">Entity Relationship (ER) diagram </w:t>
          </w:r>
          <w:r w:rsidR="00911FB1" w:rsidRPr="00236646">
            <w:rPr>
              <w:b/>
              <w:bCs/>
            </w:rPr>
            <w:ptab w:relativeTo="margin" w:alignment="right" w:leader="dot"/>
          </w:r>
          <w:r>
            <w:rPr>
              <w:b/>
              <w:bCs/>
            </w:rPr>
            <w:t>6</w:t>
          </w:r>
        </w:p>
        <w:p w14:paraId="31555306" w14:textId="66E72416" w:rsidR="00911FB1" w:rsidRPr="00677FEF" w:rsidRDefault="001735C9" w:rsidP="000C1331">
          <w:pPr>
            <w:pStyle w:val="TOC2"/>
            <w:spacing w:line="360" w:lineRule="auto"/>
            <w:ind w:left="216"/>
            <w:rPr>
              <w:b/>
              <w:bCs/>
            </w:rPr>
          </w:pPr>
          <w:r w:rsidRPr="001735C9">
            <w:rPr>
              <w:rFonts w:ascii="Calibri" w:eastAsia="Times New Roman" w:hAnsi="Calibri" w:cs="Calibri"/>
              <w:b/>
              <w:bCs/>
            </w:rPr>
            <w:t xml:space="preserve">Relational Data Schema </w:t>
          </w:r>
          <w:r w:rsidR="00911FB1" w:rsidRPr="00236646">
            <w:rPr>
              <w:b/>
              <w:bCs/>
            </w:rPr>
            <w:ptab w:relativeTo="margin" w:alignment="right" w:leader="dot"/>
          </w:r>
          <w:r w:rsidR="00CA64CA">
            <w:rPr>
              <w:b/>
              <w:bCs/>
            </w:rPr>
            <w:t>6</w:t>
          </w:r>
        </w:p>
        <w:p w14:paraId="3E209CD2" w14:textId="2334F6F7" w:rsidR="001735C9" w:rsidRDefault="0016342B" w:rsidP="00D1204F">
          <w:pPr>
            <w:spacing w:line="276" w:lineRule="auto"/>
            <w:rPr>
              <w:rFonts w:cstheme="minorHAnsi"/>
              <w:b/>
              <w:bCs/>
              <w:caps/>
              <w:sz w:val="20"/>
              <w:szCs w:val="20"/>
            </w:rPr>
          </w:pPr>
          <w:r>
            <w:rPr>
              <w:rFonts w:cstheme="minorHAnsi"/>
              <w:b/>
              <w:bCs/>
              <w:caps/>
              <w:sz w:val="20"/>
              <w:szCs w:val="20"/>
            </w:rPr>
            <w:t>SQL DATABASE</w:t>
          </w:r>
          <w:r w:rsidR="001735C9" w:rsidRPr="00677FEF">
            <w:rPr>
              <w:rFonts w:cstheme="minorHAnsi"/>
              <w:b/>
              <w:bCs/>
              <w:caps/>
              <w:sz w:val="20"/>
              <w:szCs w:val="20"/>
            </w:rPr>
            <w:ptab w:relativeTo="margin" w:alignment="right" w:leader="dot"/>
          </w:r>
          <w:r w:rsidR="000C1331">
            <w:rPr>
              <w:rFonts w:cstheme="minorHAnsi"/>
              <w:b/>
              <w:bCs/>
              <w:caps/>
              <w:sz w:val="20"/>
              <w:szCs w:val="20"/>
            </w:rPr>
            <w:t>7</w:t>
          </w:r>
        </w:p>
        <w:p w14:paraId="04495B7D" w14:textId="79CA47A4" w:rsidR="000C1331" w:rsidRPr="00236646" w:rsidRDefault="00147205" w:rsidP="00D1204F">
          <w:pPr>
            <w:pStyle w:val="TOC2"/>
            <w:spacing w:line="276" w:lineRule="auto"/>
            <w:ind w:left="0" w:firstLine="216"/>
            <w:rPr>
              <w:b/>
              <w:bCs/>
            </w:rPr>
          </w:pPr>
          <w:r w:rsidRPr="00147205">
            <w:rPr>
              <w:rFonts w:ascii="Calibri" w:eastAsia="Times New Roman" w:hAnsi="Calibri" w:cs="Calibri"/>
              <w:b/>
              <w:bCs/>
            </w:rPr>
            <w:t>Database overview</w:t>
          </w:r>
          <w:r w:rsidR="000C1331" w:rsidRPr="00236646">
            <w:rPr>
              <w:b/>
              <w:bCs/>
            </w:rPr>
            <w:ptab w:relativeTo="margin" w:alignment="right" w:leader="dot"/>
          </w:r>
          <w:r>
            <w:rPr>
              <w:b/>
              <w:bCs/>
            </w:rPr>
            <w:t>7</w:t>
          </w:r>
        </w:p>
        <w:p w14:paraId="0D4784B5" w14:textId="5D65C795" w:rsidR="000C1331" w:rsidRPr="00677FEF" w:rsidRDefault="002F3069" w:rsidP="000C1331">
          <w:pPr>
            <w:pStyle w:val="TOC2"/>
            <w:spacing w:line="360" w:lineRule="auto"/>
            <w:ind w:left="216"/>
            <w:rPr>
              <w:b/>
              <w:bCs/>
            </w:rPr>
          </w:pPr>
          <w:r w:rsidRPr="002F3069">
            <w:rPr>
              <w:rFonts w:ascii="Calibri" w:eastAsia="Times New Roman" w:hAnsi="Calibri" w:cs="Calibri"/>
              <w:b/>
              <w:bCs/>
            </w:rPr>
            <w:t>Customer Order Form</w:t>
          </w:r>
          <w:r w:rsidR="000C1331" w:rsidRPr="00236646">
            <w:rPr>
              <w:b/>
              <w:bCs/>
            </w:rPr>
            <w:ptab w:relativeTo="margin" w:alignment="right" w:leader="dot"/>
          </w:r>
          <w:r>
            <w:rPr>
              <w:b/>
              <w:bCs/>
            </w:rPr>
            <w:t>8</w:t>
          </w:r>
        </w:p>
        <w:p w14:paraId="4ADACC63" w14:textId="335EF907" w:rsidR="009E31AD" w:rsidRDefault="00C03047" w:rsidP="009E31AD">
          <w:pPr>
            <w:spacing w:line="276" w:lineRule="auto"/>
            <w:rPr>
              <w:rFonts w:cstheme="minorHAnsi"/>
              <w:b/>
              <w:bCs/>
              <w:caps/>
              <w:sz w:val="20"/>
              <w:szCs w:val="20"/>
            </w:rPr>
          </w:pPr>
          <w:r w:rsidRPr="00C03047">
            <w:rPr>
              <w:rFonts w:cstheme="minorHAnsi"/>
              <w:b/>
              <w:bCs/>
              <w:caps/>
              <w:sz w:val="20"/>
              <w:szCs w:val="20"/>
            </w:rPr>
            <w:t>INSTRUCTION TO ACCESS THE FILE</w:t>
          </w:r>
          <w:r>
            <w:rPr>
              <w:rFonts w:cstheme="minorHAnsi"/>
              <w:b/>
              <w:bCs/>
              <w:caps/>
              <w:sz w:val="20"/>
              <w:szCs w:val="20"/>
            </w:rPr>
            <w:t>s</w:t>
          </w:r>
          <w:r w:rsidR="009E31AD" w:rsidRPr="00677FEF">
            <w:rPr>
              <w:rFonts w:cstheme="minorHAnsi"/>
              <w:b/>
              <w:bCs/>
              <w:caps/>
              <w:sz w:val="20"/>
              <w:szCs w:val="20"/>
            </w:rPr>
            <w:ptab w:relativeTo="margin" w:alignment="right" w:leader="dot"/>
          </w:r>
          <w:r w:rsidR="00B54B95">
            <w:rPr>
              <w:rFonts w:cstheme="minorHAnsi"/>
              <w:b/>
              <w:bCs/>
              <w:caps/>
              <w:sz w:val="20"/>
              <w:szCs w:val="20"/>
            </w:rPr>
            <w:t>10</w:t>
          </w:r>
        </w:p>
        <w:p w14:paraId="46DFBF5E" w14:textId="22BF9A95" w:rsidR="009E31AD" w:rsidRDefault="00B54B95" w:rsidP="009E31AD">
          <w:pPr>
            <w:pStyle w:val="TOC2"/>
            <w:spacing w:line="276" w:lineRule="auto"/>
            <w:ind w:left="0" w:firstLine="216"/>
            <w:rPr>
              <w:b/>
              <w:bCs/>
            </w:rPr>
          </w:pPr>
          <w:r w:rsidRPr="00B54B95">
            <w:rPr>
              <w:rFonts w:ascii="Calibri" w:eastAsia="Times New Roman" w:hAnsi="Calibri" w:cs="Calibri"/>
              <w:b/>
              <w:bCs/>
            </w:rPr>
            <w:t xml:space="preserve">SQL database login information </w:t>
          </w:r>
          <w:r w:rsidR="009E31AD" w:rsidRPr="00236646">
            <w:rPr>
              <w:b/>
              <w:bCs/>
            </w:rPr>
            <w:ptab w:relativeTo="margin" w:alignment="right" w:leader="dot"/>
          </w:r>
          <w:r w:rsidR="00CC2E08">
            <w:rPr>
              <w:b/>
              <w:bCs/>
            </w:rPr>
            <w:t>10</w:t>
          </w:r>
        </w:p>
        <w:p w14:paraId="5A687220" w14:textId="77777777" w:rsidR="0045436E" w:rsidRDefault="00CC2E08" w:rsidP="0045436E">
          <w:pPr>
            <w:spacing w:after="0"/>
            <w:rPr>
              <w:rFonts w:ascii="Calibri" w:hAnsi="Calibri" w:cs="Calibri"/>
              <w:b/>
              <w:bCs/>
              <w:sz w:val="20"/>
              <w:szCs w:val="20"/>
            </w:rPr>
          </w:pPr>
          <w:r>
            <w:t xml:space="preserve">    </w:t>
          </w:r>
          <w:r w:rsidR="008119F3" w:rsidRPr="008119F3">
            <w:rPr>
              <w:rFonts w:ascii="Calibri" w:hAnsi="Calibri" w:cs="Calibri"/>
              <w:b/>
              <w:bCs/>
              <w:sz w:val="20"/>
              <w:szCs w:val="20"/>
            </w:rPr>
            <w:t>FORM LOGIN AND ACCESS INFORMATION</w:t>
          </w:r>
          <w:r w:rsidRPr="008119F3">
            <w:rPr>
              <w:rFonts w:ascii="Calibri" w:hAnsi="Calibri" w:cs="Calibri"/>
              <w:b/>
              <w:bCs/>
              <w:sz w:val="20"/>
              <w:szCs w:val="20"/>
            </w:rPr>
            <w:ptab w:relativeTo="margin" w:alignment="right" w:leader="dot"/>
          </w:r>
          <w:r w:rsidR="008119F3" w:rsidRPr="008119F3">
            <w:rPr>
              <w:rFonts w:ascii="Calibri" w:hAnsi="Calibri" w:cs="Calibri"/>
              <w:b/>
              <w:bCs/>
              <w:sz w:val="20"/>
              <w:szCs w:val="20"/>
            </w:rPr>
            <w:t>10</w:t>
          </w:r>
        </w:p>
        <w:p w14:paraId="7B014EAA" w14:textId="6B51CE41" w:rsidR="0045436E" w:rsidRDefault="0045436E" w:rsidP="0045436E">
          <w:pPr>
            <w:spacing w:after="0"/>
            <w:rPr>
              <w:rFonts w:ascii="Calibri" w:hAnsi="Calibri" w:cs="Calibri"/>
              <w:b/>
              <w:bCs/>
              <w:sz w:val="20"/>
              <w:szCs w:val="20"/>
            </w:rPr>
          </w:pPr>
          <w:r>
            <w:rPr>
              <w:rFonts w:ascii="Calibri" w:hAnsi="Calibri" w:cs="Calibri"/>
              <w:b/>
              <w:bCs/>
              <w:sz w:val="20"/>
              <w:szCs w:val="20"/>
            </w:rPr>
            <w:t xml:space="preserve">     </w:t>
          </w:r>
          <w:r w:rsidR="00892ADF" w:rsidRPr="00892ADF">
            <w:rPr>
              <w:rFonts w:ascii="Calibri" w:hAnsi="Calibri" w:cs="Calibri"/>
              <w:b/>
              <w:bCs/>
              <w:sz w:val="20"/>
              <w:szCs w:val="20"/>
            </w:rPr>
            <w:t>TABLEAU PROJECT LOGIN AND ACCESS INFORMATION</w:t>
          </w:r>
          <w:r w:rsidRPr="008119F3">
            <w:rPr>
              <w:rFonts w:ascii="Calibri" w:hAnsi="Calibri" w:cs="Calibri"/>
              <w:b/>
              <w:bCs/>
              <w:sz w:val="20"/>
              <w:szCs w:val="20"/>
            </w:rPr>
            <w:ptab w:relativeTo="margin" w:alignment="right" w:leader="dot"/>
          </w:r>
          <w:r w:rsidR="00892ADF" w:rsidRPr="00F74B27">
            <w:rPr>
              <w:rFonts w:ascii="Calibri" w:hAnsi="Calibri" w:cs="Calibri"/>
              <w:b/>
              <w:bCs/>
              <w:sz w:val="20"/>
              <w:szCs w:val="20"/>
            </w:rPr>
            <w:t>1</w:t>
          </w:r>
          <w:r w:rsidR="00667519" w:rsidRPr="00F74B27">
            <w:rPr>
              <w:rFonts w:ascii="Calibri" w:hAnsi="Calibri" w:cs="Calibri"/>
              <w:b/>
              <w:bCs/>
              <w:sz w:val="20"/>
              <w:szCs w:val="20"/>
            </w:rPr>
            <w:t>2</w:t>
          </w:r>
        </w:p>
        <w:p w14:paraId="5B80124C" w14:textId="77777777" w:rsidR="00667519" w:rsidRPr="008119F3" w:rsidRDefault="00667519" w:rsidP="0045436E">
          <w:pPr>
            <w:spacing w:after="0"/>
            <w:rPr>
              <w:rFonts w:ascii="Calibri" w:hAnsi="Calibri" w:cs="Calibri"/>
              <w:b/>
              <w:bCs/>
              <w:sz w:val="20"/>
              <w:szCs w:val="20"/>
            </w:rPr>
          </w:pPr>
        </w:p>
        <w:p w14:paraId="66F03713" w14:textId="524882DF" w:rsidR="00667519" w:rsidRDefault="00667519" w:rsidP="00667519">
          <w:pPr>
            <w:spacing w:line="276" w:lineRule="auto"/>
            <w:rPr>
              <w:rFonts w:cstheme="minorHAnsi"/>
              <w:b/>
              <w:bCs/>
              <w:caps/>
              <w:sz w:val="20"/>
              <w:szCs w:val="20"/>
            </w:rPr>
          </w:pPr>
          <w:r>
            <w:rPr>
              <w:rFonts w:cstheme="minorHAnsi"/>
              <w:b/>
              <w:bCs/>
              <w:caps/>
              <w:sz w:val="20"/>
              <w:szCs w:val="20"/>
            </w:rPr>
            <w:t>PROOF OF CONCEPT</w:t>
          </w:r>
          <w:r w:rsidRPr="00677FEF">
            <w:rPr>
              <w:rFonts w:cstheme="minorHAnsi"/>
              <w:b/>
              <w:bCs/>
              <w:caps/>
              <w:sz w:val="20"/>
              <w:szCs w:val="20"/>
            </w:rPr>
            <w:ptab w:relativeTo="margin" w:alignment="right" w:leader="dot"/>
          </w:r>
          <w:r>
            <w:rPr>
              <w:rFonts w:cstheme="minorHAnsi"/>
              <w:b/>
              <w:bCs/>
              <w:caps/>
              <w:sz w:val="20"/>
              <w:szCs w:val="20"/>
            </w:rPr>
            <w:t>1</w:t>
          </w:r>
          <w:r w:rsidR="002F10C1">
            <w:rPr>
              <w:rFonts w:cstheme="minorHAnsi"/>
              <w:b/>
              <w:bCs/>
              <w:caps/>
              <w:sz w:val="20"/>
              <w:szCs w:val="20"/>
            </w:rPr>
            <w:t>4</w:t>
          </w:r>
        </w:p>
        <w:p w14:paraId="287DC173" w14:textId="76CD9145" w:rsidR="00667519" w:rsidRDefault="009C442D" w:rsidP="00667519">
          <w:pPr>
            <w:pStyle w:val="TOC2"/>
            <w:spacing w:line="276" w:lineRule="auto"/>
            <w:ind w:left="0" w:firstLine="216"/>
            <w:rPr>
              <w:b/>
              <w:bCs/>
            </w:rPr>
          </w:pPr>
          <w:r>
            <w:rPr>
              <w:rFonts w:ascii="Calibri" w:eastAsia="Times New Roman" w:hAnsi="Calibri" w:cs="Calibri"/>
              <w:b/>
              <w:bCs/>
            </w:rPr>
            <w:t xml:space="preserve">POC </w:t>
          </w:r>
          <w:r w:rsidR="002F10C1">
            <w:rPr>
              <w:rFonts w:ascii="Calibri" w:eastAsia="Times New Roman" w:hAnsi="Calibri" w:cs="Calibri"/>
              <w:b/>
              <w:bCs/>
            </w:rPr>
            <w:t>OVERVIEW</w:t>
          </w:r>
          <w:r w:rsidR="00667519" w:rsidRPr="00236646">
            <w:rPr>
              <w:b/>
              <w:bCs/>
            </w:rPr>
            <w:ptab w:relativeTo="margin" w:alignment="right" w:leader="dot"/>
          </w:r>
          <w:r w:rsidR="00667519">
            <w:rPr>
              <w:b/>
              <w:bCs/>
            </w:rPr>
            <w:t>1</w:t>
          </w:r>
          <w:r w:rsidR="002F10C1">
            <w:rPr>
              <w:b/>
              <w:bCs/>
            </w:rPr>
            <w:t>4</w:t>
          </w:r>
        </w:p>
        <w:p w14:paraId="7B7321AE" w14:textId="748EE2E8" w:rsidR="00667519" w:rsidRDefault="00667519" w:rsidP="00667519">
          <w:pPr>
            <w:spacing w:after="0"/>
            <w:rPr>
              <w:rFonts w:ascii="Calibri" w:hAnsi="Calibri" w:cs="Calibri"/>
              <w:b/>
              <w:bCs/>
              <w:sz w:val="20"/>
              <w:szCs w:val="20"/>
            </w:rPr>
          </w:pPr>
          <w:r>
            <w:t xml:space="preserve">    </w:t>
          </w:r>
          <w:r w:rsidR="009C442D">
            <w:rPr>
              <w:rFonts w:ascii="Calibri" w:hAnsi="Calibri" w:cs="Calibri"/>
              <w:b/>
              <w:bCs/>
              <w:sz w:val="20"/>
              <w:szCs w:val="20"/>
            </w:rPr>
            <w:t>POC ARCHITECTURE</w:t>
          </w:r>
          <w:r w:rsidRPr="008119F3">
            <w:rPr>
              <w:rFonts w:ascii="Calibri" w:hAnsi="Calibri" w:cs="Calibri"/>
              <w:b/>
              <w:bCs/>
              <w:sz w:val="20"/>
              <w:szCs w:val="20"/>
            </w:rPr>
            <w:ptab w:relativeTo="margin" w:alignment="right" w:leader="dot"/>
          </w:r>
          <w:r w:rsidRPr="008119F3">
            <w:rPr>
              <w:rFonts w:ascii="Calibri" w:hAnsi="Calibri" w:cs="Calibri"/>
              <w:b/>
              <w:bCs/>
              <w:sz w:val="20"/>
              <w:szCs w:val="20"/>
            </w:rPr>
            <w:t>1</w:t>
          </w:r>
          <w:r w:rsidR="00511693">
            <w:rPr>
              <w:rFonts w:ascii="Calibri" w:hAnsi="Calibri" w:cs="Calibri"/>
              <w:b/>
              <w:bCs/>
              <w:sz w:val="20"/>
              <w:szCs w:val="20"/>
            </w:rPr>
            <w:t>4</w:t>
          </w:r>
        </w:p>
        <w:p w14:paraId="0AE0064D" w14:textId="31674F1F" w:rsidR="00667519" w:rsidRPr="008119F3" w:rsidRDefault="00667519" w:rsidP="00667519">
          <w:pPr>
            <w:spacing w:after="0"/>
            <w:rPr>
              <w:rFonts w:ascii="Calibri" w:hAnsi="Calibri" w:cs="Calibri"/>
              <w:b/>
              <w:bCs/>
              <w:sz w:val="20"/>
              <w:szCs w:val="20"/>
            </w:rPr>
          </w:pPr>
          <w:r>
            <w:rPr>
              <w:rFonts w:ascii="Calibri" w:hAnsi="Calibri" w:cs="Calibri"/>
              <w:b/>
              <w:bCs/>
              <w:sz w:val="20"/>
              <w:szCs w:val="20"/>
            </w:rPr>
            <w:t xml:space="preserve">     </w:t>
          </w:r>
          <w:r w:rsidRPr="00892ADF">
            <w:rPr>
              <w:rFonts w:ascii="Calibri" w:hAnsi="Calibri" w:cs="Calibri"/>
              <w:b/>
              <w:bCs/>
              <w:sz w:val="20"/>
              <w:szCs w:val="20"/>
            </w:rPr>
            <w:t>T</w:t>
          </w:r>
          <w:r w:rsidR="000C2BA8">
            <w:rPr>
              <w:rFonts w:ascii="Calibri" w:hAnsi="Calibri" w:cs="Calibri"/>
              <w:b/>
              <w:bCs/>
              <w:sz w:val="20"/>
              <w:szCs w:val="20"/>
            </w:rPr>
            <w:t>ESTING APPROACH</w:t>
          </w:r>
          <w:r w:rsidRPr="008119F3">
            <w:rPr>
              <w:rFonts w:ascii="Calibri" w:hAnsi="Calibri" w:cs="Calibri"/>
              <w:b/>
              <w:bCs/>
              <w:sz w:val="20"/>
              <w:szCs w:val="20"/>
            </w:rPr>
            <w:ptab w:relativeTo="margin" w:alignment="right" w:leader="dot"/>
          </w:r>
          <w:r w:rsidRPr="008119F3">
            <w:rPr>
              <w:rFonts w:ascii="Calibri" w:hAnsi="Calibri" w:cs="Calibri"/>
              <w:b/>
              <w:bCs/>
              <w:sz w:val="20"/>
              <w:szCs w:val="20"/>
            </w:rPr>
            <w:t>1</w:t>
          </w:r>
          <w:r w:rsidR="00511693">
            <w:rPr>
              <w:rFonts w:ascii="Calibri" w:hAnsi="Calibri" w:cs="Calibri"/>
              <w:b/>
              <w:bCs/>
              <w:sz w:val="20"/>
              <w:szCs w:val="20"/>
            </w:rPr>
            <w:t>4</w:t>
          </w:r>
        </w:p>
        <w:p w14:paraId="761E017D" w14:textId="60F3E40A" w:rsidR="00511693" w:rsidRDefault="00511693" w:rsidP="00511693">
          <w:pPr>
            <w:spacing w:after="0"/>
            <w:rPr>
              <w:rFonts w:ascii="Calibri" w:hAnsi="Calibri" w:cs="Calibri"/>
              <w:b/>
              <w:bCs/>
              <w:sz w:val="20"/>
              <w:szCs w:val="20"/>
            </w:rPr>
          </w:pPr>
          <w:r>
            <w:rPr>
              <w:rFonts w:ascii="Calibri" w:hAnsi="Calibri" w:cs="Calibri"/>
              <w:b/>
              <w:bCs/>
              <w:sz w:val="20"/>
              <w:szCs w:val="20"/>
            </w:rPr>
            <w:t xml:space="preserve">     KEY FINDINGS</w:t>
          </w:r>
          <w:r w:rsidRPr="008119F3">
            <w:rPr>
              <w:rFonts w:ascii="Calibri" w:hAnsi="Calibri" w:cs="Calibri"/>
              <w:b/>
              <w:bCs/>
              <w:sz w:val="20"/>
              <w:szCs w:val="20"/>
            </w:rPr>
            <w:ptab w:relativeTo="margin" w:alignment="right" w:leader="dot"/>
          </w:r>
          <w:r w:rsidRPr="008119F3">
            <w:rPr>
              <w:rFonts w:ascii="Calibri" w:hAnsi="Calibri" w:cs="Calibri"/>
              <w:b/>
              <w:bCs/>
              <w:sz w:val="20"/>
              <w:szCs w:val="20"/>
            </w:rPr>
            <w:t>1</w:t>
          </w:r>
          <w:r>
            <w:rPr>
              <w:rFonts w:ascii="Calibri" w:hAnsi="Calibri" w:cs="Calibri"/>
              <w:b/>
              <w:bCs/>
              <w:sz w:val="20"/>
              <w:szCs w:val="20"/>
            </w:rPr>
            <w:t>5</w:t>
          </w:r>
        </w:p>
        <w:p w14:paraId="4F5E75A3" w14:textId="0BEBEE7F" w:rsidR="00667519" w:rsidRDefault="00511693" w:rsidP="00511693">
          <w:pPr>
            <w:spacing w:line="360" w:lineRule="auto"/>
            <w:rPr>
              <w:rFonts w:cstheme="minorHAnsi"/>
              <w:b/>
              <w:bCs/>
              <w:caps/>
              <w:sz w:val="20"/>
              <w:szCs w:val="20"/>
            </w:rPr>
          </w:pPr>
          <w:r>
            <w:rPr>
              <w:rFonts w:ascii="Calibri" w:hAnsi="Calibri" w:cs="Calibri"/>
              <w:b/>
              <w:bCs/>
              <w:sz w:val="20"/>
              <w:szCs w:val="20"/>
            </w:rPr>
            <w:t xml:space="preserve">     CONCLUSION</w:t>
          </w:r>
          <w:r w:rsidRPr="008119F3">
            <w:rPr>
              <w:rFonts w:ascii="Calibri" w:hAnsi="Calibri" w:cs="Calibri"/>
              <w:b/>
              <w:bCs/>
              <w:sz w:val="20"/>
              <w:szCs w:val="20"/>
            </w:rPr>
            <w:ptab w:relativeTo="margin" w:alignment="right" w:leader="dot"/>
          </w:r>
          <w:r w:rsidRPr="008119F3">
            <w:rPr>
              <w:rFonts w:ascii="Calibri" w:hAnsi="Calibri" w:cs="Calibri"/>
              <w:b/>
              <w:bCs/>
              <w:sz w:val="20"/>
              <w:szCs w:val="20"/>
            </w:rPr>
            <w:t>1</w:t>
          </w:r>
          <w:r w:rsidR="005E064F">
            <w:rPr>
              <w:rFonts w:ascii="Calibri" w:hAnsi="Calibri" w:cs="Calibri"/>
              <w:b/>
              <w:bCs/>
              <w:sz w:val="20"/>
              <w:szCs w:val="20"/>
            </w:rPr>
            <w:t>5</w:t>
          </w:r>
        </w:p>
        <w:p w14:paraId="30ADA735" w14:textId="77777777" w:rsidR="00911FB1" w:rsidRDefault="00911FB1" w:rsidP="003061FF">
          <w:pPr>
            <w:spacing w:line="360" w:lineRule="auto"/>
            <w:rPr>
              <w:rFonts w:cstheme="minorHAnsi"/>
              <w:b/>
              <w:bCs/>
              <w:caps/>
              <w:sz w:val="20"/>
              <w:szCs w:val="20"/>
            </w:rPr>
          </w:pPr>
        </w:p>
        <w:p w14:paraId="5C049AB2" w14:textId="77777777" w:rsidR="00B556D4" w:rsidRPr="00677FEF" w:rsidRDefault="00B556D4" w:rsidP="00677FEF">
          <w:pPr>
            <w:spacing w:line="360" w:lineRule="auto"/>
            <w:rPr>
              <w:rFonts w:cstheme="minorHAnsi"/>
              <w:b/>
              <w:bCs/>
              <w:caps/>
              <w:sz w:val="20"/>
              <w:szCs w:val="20"/>
            </w:rPr>
          </w:pPr>
        </w:p>
        <w:p w14:paraId="5B7558CD" w14:textId="234D2DA2" w:rsidR="00EA5BC3" w:rsidRPr="00EA5BC3" w:rsidRDefault="00000000" w:rsidP="00EA5BC3"/>
      </w:sdtContent>
    </w:sdt>
    <w:p w14:paraId="461E9D34" w14:textId="1ED78F92" w:rsidR="004D2F05" w:rsidRPr="00D0353C" w:rsidRDefault="004D2F05">
      <w:r>
        <w:br w:type="page"/>
      </w:r>
    </w:p>
    <w:p w14:paraId="05734A24" w14:textId="720C0290" w:rsidR="009C7E77" w:rsidRPr="00B6306A" w:rsidRDefault="009C7E77" w:rsidP="009B7B05">
      <w:pPr>
        <w:pStyle w:val="Heading1"/>
        <w:rPr>
          <w:rFonts w:ascii="Calibri" w:hAnsi="Calibri" w:cs="Calibri"/>
          <w:b/>
          <w:bCs/>
          <w:color w:val="330370"/>
          <w:sz w:val="28"/>
          <w:szCs w:val="28"/>
        </w:rPr>
      </w:pPr>
      <w:bookmarkStart w:id="2" w:name="_Toc206076635"/>
      <w:bookmarkStart w:id="3" w:name="_Toc1959065163"/>
      <w:bookmarkStart w:id="4" w:name="_Toc212492547"/>
      <w:bookmarkStart w:id="5" w:name="_Toc212496482"/>
      <w:r w:rsidRPr="008D344B">
        <w:rPr>
          <w:rFonts w:ascii="Calibri" w:hAnsi="Calibri" w:cs="Calibri"/>
          <w:b/>
          <w:bCs/>
          <w:color w:val="330370"/>
          <w:sz w:val="36"/>
          <w:szCs w:val="36"/>
        </w:rPr>
        <w:lastRenderedPageBreak/>
        <w:t>E</w:t>
      </w:r>
      <w:r w:rsidR="009B7B05">
        <w:rPr>
          <w:rFonts w:ascii="Calibri" w:hAnsi="Calibri" w:cs="Calibri"/>
          <w:b/>
          <w:bCs/>
          <w:color w:val="330370"/>
          <w:sz w:val="36"/>
          <w:szCs w:val="36"/>
        </w:rPr>
        <w:t>XE</w:t>
      </w:r>
      <w:r w:rsidRPr="008D344B">
        <w:rPr>
          <w:rFonts w:ascii="Calibri" w:hAnsi="Calibri" w:cs="Calibri"/>
          <w:b/>
          <w:bCs/>
          <w:color w:val="330370"/>
          <w:sz w:val="36"/>
          <w:szCs w:val="36"/>
        </w:rPr>
        <w:t>CUTIVE</w:t>
      </w:r>
      <w:r w:rsidRPr="00B6306A">
        <w:rPr>
          <w:rFonts w:ascii="Calibri" w:hAnsi="Calibri" w:cs="Calibri"/>
          <w:b/>
          <w:bCs/>
          <w:color w:val="330370"/>
        </w:rPr>
        <w:t xml:space="preserve"> </w:t>
      </w:r>
      <w:r w:rsidRPr="008D344B">
        <w:rPr>
          <w:rFonts w:ascii="Calibri" w:hAnsi="Calibri" w:cs="Calibri"/>
          <w:b/>
          <w:bCs/>
          <w:color w:val="330370"/>
          <w:sz w:val="36"/>
          <w:szCs w:val="36"/>
        </w:rPr>
        <w:t>SUMMARY</w:t>
      </w:r>
      <w:bookmarkEnd w:id="2"/>
      <w:bookmarkEnd w:id="3"/>
      <w:r w:rsidRPr="00B6306A">
        <w:rPr>
          <w:rFonts w:ascii="Calibri" w:hAnsi="Calibri" w:cs="Calibri"/>
          <w:b/>
          <w:bCs/>
          <w:color w:val="330370"/>
        </w:rPr>
        <w:t xml:space="preserve"> </w:t>
      </w:r>
      <w:bookmarkEnd w:id="4"/>
      <w:bookmarkEnd w:id="5"/>
    </w:p>
    <w:p w14:paraId="0F0192CE" w14:textId="49AB09A2" w:rsidR="009B7B05" w:rsidRPr="002240A0" w:rsidRDefault="009B7B05" w:rsidP="002240A0">
      <w:pPr>
        <w:spacing w:before="240" w:after="240" w:line="240" w:lineRule="auto"/>
        <w:rPr>
          <w:rStyle w:val="normaltextrun"/>
          <w:rFonts w:ascii="Calibri" w:eastAsia="Calibri" w:hAnsi="Calibri" w:cs="Calibri"/>
          <w:sz w:val="2"/>
          <w:szCs w:val="2"/>
        </w:rPr>
      </w:pPr>
      <w:r w:rsidRPr="00B6306A">
        <w:rPr>
          <w:noProof/>
        </w:rPr>
        <w:drawing>
          <wp:anchor distT="0" distB="0" distL="114300" distR="114300" simplePos="0" relativeHeight="251659264" behindDoc="0" locked="0" layoutInCell="1" allowOverlap="1" wp14:anchorId="2BFE3AFE" wp14:editId="6D607ED3">
            <wp:simplePos x="0" y="0"/>
            <wp:positionH relativeFrom="margin">
              <wp:align>left</wp:align>
            </wp:positionH>
            <wp:positionV relativeFrom="paragraph">
              <wp:posOffset>6985</wp:posOffset>
            </wp:positionV>
            <wp:extent cx="774700" cy="63500"/>
            <wp:effectExtent l="0" t="0" r="6350" b="0"/>
            <wp:wrapSquare wrapText="bothSides"/>
            <wp:docPr id="435901656" name="Picture 22">
              <a:extLst xmlns:a="http://schemas.openxmlformats.org/drawingml/2006/main">
                <a:ext uri="{FF2B5EF4-FFF2-40B4-BE49-F238E27FC236}">
                  <a16:creationId xmlns:a16="http://schemas.microsoft.com/office/drawing/2014/main" id="{C337D6C7-82FB-D4D8-3D07-D42D7246A9D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C337D6C7-82FB-D4D8-3D07-D42D7246A9D1}"/>
                        </a:ext>
                        <a:ext uri="{C183D7F6-B498-43B3-948B-1728B52AA6E4}">
                          <adec:decorative xmlns:adec="http://schemas.microsoft.com/office/drawing/2017/decorative" val="1"/>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flipV="1">
                      <a:off x="0" y="0"/>
                      <a:ext cx="830722" cy="68092"/>
                    </a:xfrm>
                    <a:prstGeom prst="rect">
                      <a:avLst/>
                    </a:prstGeom>
                  </pic:spPr>
                </pic:pic>
              </a:graphicData>
            </a:graphic>
            <wp14:sizeRelH relativeFrom="page">
              <wp14:pctWidth>0</wp14:pctWidth>
            </wp14:sizeRelH>
            <wp14:sizeRelV relativeFrom="page">
              <wp14:pctHeight>0</wp14:pctHeight>
            </wp14:sizeRelV>
          </wp:anchor>
        </w:drawing>
      </w:r>
    </w:p>
    <w:p w14:paraId="3307B31E" w14:textId="17681530" w:rsidR="00645D7A" w:rsidRDefault="009C7E77" w:rsidP="00645D7A">
      <w:pPr>
        <w:pStyle w:val="Heading1"/>
        <w:jc w:val="both"/>
        <w:rPr>
          <w:rStyle w:val="normaltextrun"/>
          <w:rFonts w:ascii="Calibri" w:hAnsi="Calibri" w:cs="Calibri"/>
          <w:color w:val="auto"/>
          <w:kern w:val="0"/>
          <w:sz w:val="24"/>
          <w:szCs w:val="24"/>
          <w14:ligatures w14:val="none"/>
        </w:rPr>
      </w:pPr>
      <w:r w:rsidRPr="00645D7A">
        <w:rPr>
          <w:rStyle w:val="normaltextrun"/>
          <w:rFonts w:ascii="Calibri" w:hAnsi="Calibri" w:cs="Calibri"/>
          <w:color w:val="auto"/>
          <w:kern w:val="0"/>
          <w:sz w:val="24"/>
          <w:szCs w:val="24"/>
          <w14:ligatures w14:val="none"/>
        </w:rPr>
        <w:t xml:space="preserve">The pizza restaurant faced a key business problem: although it handled a large volume of orders throughout the year, management lacked visibility into sales patterns, customer demand behavior, and product-level performance. With over </w:t>
      </w:r>
      <w:r w:rsidRPr="00645D7A">
        <w:rPr>
          <w:rStyle w:val="normaltextrun"/>
          <w:rFonts w:ascii="Calibri" w:hAnsi="Calibri" w:cs="Calibri"/>
          <w:b/>
          <w:bCs/>
          <w:color w:val="auto"/>
          <w:kern w:val="0"/>
          <w:sz w:val="24"/>
          <w:szCs w:val="24"/>
          <w14:ligatures w14:val="none"/>
        </w:rPr>
        <w:t>21,350 orders</w:t>
      </w:r>
      <w:r w:rsidRPr="00645D7A">
        <w:rPr>
          <w:rStyle w:val="normaltextrun"/>
          <w:rFonts w:ascii="Calibri" w:hAnsi="Calibri" w:cs="Calibri"/>
          <w:color w:val="auto"/>
          <w:kern w:val="0"/>
          <w:sz w:val="24"/>
          <w:szCs w:val="24"/>
          <w14:ligatures w14:val="none"/>
        </w:rPr>
        <w:t xml:space="preserve">, </w:t>
      </w:r>
      <w:r w:rsidRPr="00645D7A">
        <w:rPr>
          <w:rStyle w:val="normaltextrun"/>
          <w:rFonts w:ascii="Calibri" w:hAnsi="Calibri" w:cs="Calibri"/>
          <w:b/>
          <w:bCs/>
          <w:color w:val="auto"/>
          <w:kern w:val="0"/>
          <w:sz w:val="24"/>
          <w:szCs w:val="24"/>
          <w14:ligatures w14:val="none"/>
        </w:rPr>
        <w:t>49,574 pizzas sold</w:t>
      </w:r>
      <w:r w:rsidRPr="00645D7A">
        <w:rPr>
          <w:rStyle w:val="normaltextrun"/>
          <w:rFonts w:ascii="Calibri" w:hAnsi="Calibri" w:cs="Calibri"/>
          <w:color w:val="auto"/>
          <w:kern w:val="0"/>
          <w:sz w:val="24"/>
          <w:szCs w:val="24"/>
          <w14:ligatures w14:val="none"/>
        </w:rPr>
        <w:t xml:space="preserve">, and total revenue of </w:t>
      </w:r>
      <w:r w:rsidRPr="00645D7A">
        <w:rPr>
          <w:rStyle w:val="normaltextrun"/>
          <w:rFonts w:ascii="Calibri" w:hAnsi="Calibri" w:cs="Calibri"/>
          <w:b/>
          <w:bCs/>
          <w:color w:val="auto"/>
          <w:kern w:val="0"/>
          <w:sz w:val="24"/>
          <w:szCs w:val="24"/>
          <w14:ligatures w14:val="none"/>
        </w:rPr>
        <w:t>$817,860</w:t>
      </w:r>
      <w:r w:rsidRPr="00645D7A">
        <w:rPr>
          <w:rStyle w:val="normaltextrun"/>
          <w:rFonts w:ascii="Calibri" w:hAnsi="Calibri" w:cs="Calibri"/>
          <w:color w:val="auto"/>
          <w:kern w:val="0"/>
          <w:sz w:val="24"/>
          <w:szCs w:val="24"/>
          <w14:ligatures w14:val="none"/>
        </w:rPr>
        <w:t>, decisions such as staffing, pricing, inventory planning, and marketing were made without data-driven insight. The business needed a reliable analytical solution to understand when customers buy the most, which pizza categories drive the highest revenue, and how product preferences vary by size, time, and category.</w:t>
      </w:r>
    </w:p>
    <w:p w14:paraId="71955F41" w14:textId="77777777" w:rsidR="00645D7A" w:rsidRPr="00645D7A" w:rsidRDefault="00645D7A" w:rsidP="00645D7A">
      <w:pPr>
        <w:rPr>
          <w:lang w:eastAsia="en-US"/>
        </w:rPr>
      </w:pPr>
    </w:p>
    <w:p w14:paraId="6DBD372F" w14:textId="77777777" w:rsidR="009C7E77" w:rsidRPr="00645D7A" w:rsidRDefault="009C7E77" w:rsidP="00645D7A">
      <w:pPr>
        <w:pStyle w:val="Heading1"/>
        <w:jc w:val="both"/>
        <w:rPr>
          <w:rStyle w:val="normaltextrun"/>
          <w:rFonts w:ascii="Calibri" w:hAnsi="Calibri" w:cs="Calibri"/>
          <w:color w:val="auto"/>
          <w:kern w:val="0"/>
          <w:sz w:val="24"/>
          <w:szCs w:val="24"/>
          <w14:ligatures w14:val="none"/>
        </w:rPr>
      </w:pPr>
      <w:r w:rsidRPr="00645D7A">
        <w:rPr>
          <w:rStyle w:val="normaltextrun"/>
          <w:rFonts w:ascii="Calibri" w:hAnsi="Calibri" w:cs="Calibri"/>
          <w:color w:val="auto"/>
          <w:kern w:val="0"/>
          <w:sz w:val="24"/>
          <w:szCs w:val="24"/>
          <w14:ligatures w14:val="none"/>
        </w:rPr>
        <w:t xml:space="preserve">To address this, we developed an interactive Pizza Sales Analytics Dashboard using SQL Server and Tableau. The solution consolidated data across four operational tables—orders, </w:t>
      </w:r>
      <w:proofErr w:type="spellStart"/>
      <w:r w:rsidRPr="00645D7A">
        <w:rPr>
          <w:rStyle w:val="normaltextrun"/>
          <w:rFonts w:ascii="Calibri" w:hAnsi="Calibri" w:cs="Calibri"/>
          <w:color w:val="auto"/>
          <w:kern w:val="0"/>
          <w:sz w:val="24"/>
          <w:szCs w:val="24"/>
          <w14:ligatures w14:val="none"/>
        </w:rPr>
        <w:t>order_details</w:t>
      </w:r>
      <w:proofErr w:type="spellEnd"/>
      <w:r w:rsidRPr="00645D7A">
        <w:rPr>
          <w:rStyle w:val="normaltextrun"/>
          <w:rFonts w:ascii="Calibri" w:hAnsi="Calibri" w:cs="Calibri"/>
          <w:color w:val="auto"/>
          <w:kern w:val="0"/>
          <w:sz w:val="24"/>
          <w:szCs w:val="24"/>
          <w14:ligatures w14:val="none"/>
        </w:rPr>
        <w:t xml:space="preserve">, pizza, and </w:t>
      </w:r>
      <w:proofErr w:type="spellStart"/>
      <w:r w:rsidRPr="00645D7A">
        <w:rPr>
          <w:rStyle w:val="normaltextrun"/>
          <w:rFonts w:ascii="Calibri" w:hAnsi="Calibri" w:cs="Calibri"/>
          <w:color w:val="auto"/>
          <w:kern w:val="0"/>
          <w:sz w:val="24"/>
          <w:szCs w:val="24"/>
          <w14:ligatures w14:val="none"/>
        </w:rPr>
        <w:t>pizza_types</w:t>
      </w:r>
      <w:proofErr w:type="spellEnd"/>
      <w:r w:rsidRPr="00645D7A">
        <w:rPr>
          <w:rStyle w:val="normaltextrun"/>
          <w:rFonts w:ascii="Calibri" w:hAnsi="Calibri" w:cs="Calibri"/>
          <w:color w:val="auto"/>
          <w:kern w:val="0"/>
          <w:sz w:val="24"/>
          <w:szCs w:val="24"/>
          <w14:ligatures w14:val="none"/>
        </w:rPr>
        <w:t xml:space="preserve">—and transformed them into meaningful visual insights. Monthly sales trends revealed clear seasonality, with revenue peaking at </w:t>
      </w:r>
      <w:r w:rsidRPr="00645D7A">
        <w:rPr>
          <w:rStyle w:val="normaltextrun"/>
          <w:rFonts w:ascii="Calibri" w:hAnsi="Calibri" w:cs="Calibri"/>
          <w:b/>
          <w:bCs/>
          <w:color w:val="auto"/>
          <w:kern w:val="0"/>
          <w:sz w:val="24"/>
          <w:szCs w:val="24"/>
          <w14:ligatures w14:val="none"/>
        </w:rPr>
        <w:t>$72,558 in July</w:t>
      </w:r>
      <w:r w:rsidRPr="00645D7A">
        <w:rPr>
          <w:rStyle w:val="normaltextrun"/>
          <w:rFonts w:ascii="Calibri" w:hAnsi="Calibri" w:cs="Calibri"/>
          <w:color w:val="auto"/>
          <w:kern w:val="0"/>
          <w:sz w:val="24"/>
          <w:szCs w:val="24"/>
          <w14:ligatures w14:val="none"/>
        </w:rPr>
        <w:t xml:space="preserve"> and dipping to </w:t>
      </w:r>
      <w:r w:rsidRPr="00645D7A">
        <w:rPr>
          <w:rStyle w:val="normaltextrun"/>
          <w:rFonts w:ascii="Calibri" w:hAnsi="Calibri" w:cs="Calibri"/>
          <w:b/>
          <w:bCs/>
          <w:color w:val="auto"/>
          <w:kern w:val="0"/>
          <w:sz w:val="24"/>
          <w:szCs w:val="24"/>
          <w14:ligatures w14:val="none"/>
        </w:rPr>
        <w:t>$64,028 in October</w:t>
      </w:r>
      <w:r w:rsidRPr="00645D7A">
        <w:rPr>
          <w:rStyle w:val="normaltextrun"/>
          <w:rFonts w:ascii="Calibri" w:hAnsi="Calibri" w:cs="Calibri"/>
          <w:color w:val="auto"/>
          <w:kern w:val="0"/>
          <w:sz w:val="24"/>
          <w:szCs w:val="24"/>
          <w14:ligatures w14:val="none"/>
        </w:rPr>
        <w:t>. Hourly demand analysis uncovered lunch-time spikes between</w:t>
      </w:r>
      <w:r w:rsidRPr="002240A0">
        <w:rPr>
          <w:rStyle w:val="normaltextrun"/>
          <w:rFonts w:ascii="Calibri" w:hAnsi="Calibri" w:cs="Calibri"/>
          <w:b/>
          <w:bCs/>
          <w:color w:val="auto"/>
          <w:kern w:val="0"/>
          <w:sz w:val="24"/>
          <w:szCs w:val="24"/>
          <w14:ligatures w14:val="none"/>
        </w:rPr>
        <w:t xml:space="preserve"> 12 PM and 1 PM</w:t>
      </w:r>
      <w:r w:rsidRPr="00645D7A">
        <w:rPr>
          <w:rStyle w:val="normaltextrun"/>
          <w:rFonts w:ascii="Calibri" w:hAnsi="Calibri" w:cs="Calibri"/>
          <w:color w:val="auto"/>
          <w:kern w:val="0"/>
          <w:sz w:val="24"/>
          <w:szCs w:val="24"/>
          <w14:ligatures w14:val="none"/>
        </w:rPr>
        <w:t xml:space="preserve"> and again</w:t>
      </w:r>
      <w:r w:rsidRPr="00645D7A">
        <w:rPr>
          <w:rFonts w:ascii="Calibri" w:hAnsi="Calibri" w:cs="Calibri"/>
          <w:color w:val="auto"/>
          <w:kern w:val="0"/>
          <w:sz w:val="24"/>
          <w:szCs w:val="24"/>
          <w14:ligatures w14:val="none"/>
        </w:rPr>
        <w:t xml:space="preserve"> in the early evening (around </w:t>
      </w:r>
      <w:r w:rsidRPr="002240A0">
        <w:rPr>
          <w:rFonts w:ascii="Calibri" w:hAnsi="Calibri" w:cs="Calibri"/>
          <w:b/>
          <w:bCs/>
          <w:color w:val="auto"/>
          <w:kern w:val="0"/>
          <w:sz w:val="24"/>
          <w:szCs w:val="24"/>
          <w14:ligatures w14:val="none"/>
        </w:rPr>
        <w:t xml:space="preserve">17:00–19:00 </w:t>
      </w:r>
      <w:proofErr w:type="spellStart"/>
      <w:r w:rsidRPr="002240A0">
        <w:rPr>
          <w:rFonts w:ascii="Calibri" w:hAnsi="Calibri" w:cs="Calibri"/>
          <w:b/>
          <w:bCs/>
          <w:color w:val="auto"/>
          <w:kern w:val="0"/>
          <w:sz w:val="24"/>
          <w:szCs w:val="24"/>
          <w14:ligatures w14:val="none"/>
        </w:rPr>
        <w:t>hrs</w:t>
      </w:r>
      <w:proofErr w:type="spellEnd"/>
      <w:r w:rsidRPr="00645D7A">
        <w:rPr>
          <w:rFonts w:ascii="Calibri" w:hAnsi="Calibri" w:cs="Calibri"/>
          <w:color w:val="auto"/>
          <w:kern w:val="0"/>
          <w:sz w:val="24"/>
          <w:szCs w:val="24"/>
          <w14:ligatures w14:val="none"/>
        </w:rPr>
        <w:t>),</w:t>
      </w:r>
      <w:r w:rsidRPr="00645D7A">
        <w:rPr>
          <w:rStyle w:val="normaltextrun"/>
          <w:rFonts w:ascii="Calibri" w:hAnsi="Calibri" w:cs="Calibri"/>
          <w:color w:val="auto"/>
          <w:kern w:val="0"/>
          <w:sz w:val="24"/>
          <w:szCs w:val="24"/>
          <w14:ligatures w14:val="none"/>
        </w:rPr>
        <w:t xml:space="preserve"> helping identify the periods where customer traffic is highest. Category-level analysis showed that </w:t>
      </w:r>
      <w:r w:rsidRPr="00645D7A">
        <w:rPr>
          <w:rStyle w:val="normaltextrun"/>
          <w:rFonts w:ascii="Calibri" w:hAnsi="Calibri" w:cs="Calibri"/>
          <w:b/>
          <w:bCs/>
          <w:color w:val="auto"/>
          <w:kern w:val="0"/>
          <w:sz w:val="24"/>
          <w:szCs w:val="24"/>
          <w14:ligatures w14:val="none"/>
        </w:rPr>
        <w:t>Classic pizzas</w:t>
      </w:r>
      <w:r w:rsidRPr="00645D7A">
        <w:rPr>
          <w:rStyle w:val="normaltextrun"/>
          <w:rFonts w:ascii="Calibri" w:hAnsi="Calibri" w:cs="Calibri"/>
          <w:color w:val="auto"/>
          <w:kern w:val="0"/>
          <w:sz w:val="24"/>
          <w:szCs w:val="24"/>
          <w14:ligatures w14:val="none"/>
        </w:rPr>
        <w:t xml:space="preserve"> alone generated over </w:t>
      </w:r>
      <w:r w:rsidRPr="00645D7A">
        <w:rPr>
          <w:rStyle w:val="normaltextrun"/>
          <w:rFonts w:ascii="Calibri" w:hAnsi="Calibri" w:cs="Calibri"/>
          <w:b/>
          <w:bCs/>
          <w:color w:val="auto"/>
          <w:kern w:val="0"/>
          <w:sz w:val="24"/>
          <w:szCs w:val="24"/>
          <w14:ligatures w14:val="none"/>
        </w:rPr>
        <w:t xml:space="preserve">$220,000 </w:t>
      </w:r>
      <w:r w:rsidRPr="00645D7A">
        <w:rPr>
          <w:rStyle w:val="normaltextrun"/>
          <w:rFonts w:ascii="Calibri" w:hAnsi="Calibri" w:cs="Calibri"/>
          <w:color w:val="auto"/>
          <w:kern w:val="0"/>
          <w:sz w:val="24"/>
          <w:szCs w:val="24"/>
          <w14:ligatures w14:val="none"/>
        </w:rPr>
        <w:t xml:space="preserve">comprising </w:t>
      </w:r>
      <w:r w:rsidRPr="002240A0">
        <w:rPr>
          <w:rStyle w:val="normaltextrun"/>
          <w:rFonts w:ascii="Calibri" w:hAnsi="Calibri" w:cs="Calibri"/>
          <w:b/>
          <w:bCs/>
          <w:color w:val="auto"/>
          <w:kern w:val="0"/>
          <w:sz w:val="24"/>
          <w:szCs w:val="24"/>
          <w14:ligatures w14:val="none"/>
        </w:rPr>
        <w:t>26.9%</w:t>
      </w:r>
      <w:r w:rsidRPr="00645D7A">
        <w:rPr>
          <w:rStyle w:val="normaltextrun"/>
          <w:rFonts w:ascii="Calibri" w:hAnsi="Calibri" w:cs="Calibri"/>
          <w:color w:val="auto"/>
          <w:kern w:val="0"/>
          <w:sz w:val="24"/>
          <w:szCs w:val="24"/>
          <w14:ligatures w14:val="none"/>
        </w:rPr>
        <w:t xml:space="preserve"> of the total revenue generated, making them the restaurant’s most profitable segment. The top-five best-selling pizzas each contributed </w:t>
      </w:r>
      <w:r w:rsidRPr="00645D7A">
        <w:rPr>
          <w:rStyle w:val="normaltextrun"/>
          <w:rFonts w:ascii="Calibri" w:hAnsi="Calibri" w:cs="Calibri"/>
          <w:b/>
          <w:bCs/>
          <w:color w:val="auto"/>
          <w:kern w:val="0"/>
          <w:sz w:val="24"/>
          <w:szCs w:val="24"/>
          <w14:ligatures w14:val="none"/>
        </w:rPr>
        <w:t>$30,000–$45,000</w:t>
      </w:r>
      <w:r w:rsidRPr="00645D7A">
        <w:rPr>
          <w:rStyle w:val="normaltextrun"/>
          <w:rFonts w:ascii="Calibri" w:hAnsi="Calibri" w:cs="Calibri"/>
          <w:color w:val="auto"/>
          <w:kern w:val="0"/>
          <w:sz w:val="24"/>
          <w:szCs w:val="24"/>
          <w14:ligatures w14:val="none"/>
        </w:rPr>
        <w:t xml:space="preserve"> in revenue, highlighting strong menu performers.</w:t>
      </w:r>
    </w:p>
    <w:p w14:paraId="7898BF7E" w14:textId="77777777" w:rsidR="009C7E77" w:rsidRPr="00645D7A" w:rsidRDefault="009C7E77" w:rsidP="00645D7A">
      <w:pPr>
        <w:jc w:val="both"/>
        <w:rPr>
          <w:rFonts w:ascii="Calibri" w:hAnsi="Calibri" w:cs="Calibri"/>
          <w:sz w:val="24"/>
          <w:lang w:eastAsia="en-US"/>
        </w:rPr>
      </w:pPr>
    </w:p>
    <w:p w14:paraId="0EFAF259" w14:textId="77777777" w:rsidR="009C7E77" w:rsidRPr="00645D7A" w:rsidRDefault="009C7E77" w:rsidP="00645D7A">
      <w:pPr>
        <w:pStyle w:val="Heading1"/>
        <w:jc w:val="both"/>
        <w:rPr>
          <w:rStyle w:val="normaltextrun"/>
          <w:rFonts w:ascii="Calibri" w:hAnsi="Calibri" w:cs="Calibri"/>
          <w:color w:val="auto"/>
          <w:kern w:val="0"/>
          <w:sz w:val="24"/>
          <w:szCs w:val="24"/>
          <w14:ligatures w14:val="none"/>
        </w:rPr>
      </w:pPr>
      <w:r w:rsidRPr="00645D7A">
        <w:rPr>
          <w:rStyle w:val="normaltextrun"/>
          <w:rFonts w:ascii="Calibri" w:hAnsi="Calibri" w:cs="Calibri"/>
          <w:color w:val="auto"/>
          <w:kern w:val="0"/>
          <w:sz w:val="24"/>
          <w:szCs w:val="24"/>
          <w14:ligatures w14:val="none"/>
        </w:rPr>
        <w:t>The benefits of this solution are significant. Management can now forecast demand more accurately, optimize staffing during peak hours, and adjust inventory based on real consumption patterns. Marketing efforts can focus on high-performing categories, while underperforming items can be reconsidered or repositioned. The dashboard also supports strategic decisions such as dynamic pricing, targeted promotions, and menu engineering. Ultimately, the organization gains improved operational efficiency, increased revenue opportunities, and better customer satisfaction through data-driven decision making.</w:t>
      </w:r>
    </w:p>
    <w:p w14:paraId="4C3005F1" w14:textId="77777777" w:rsidR="009C7E77" w:rsidRPr="00645D7A" w:rsidRDefault="009C7E77" w:rsidP="00645D7A">
      <w:pPr>
        <w:jc w:val="both"/>
        <w:rPr>
          <w:rFonts w:ascii="Calibri" w:hAnsi="Calibri" w:cs="Calibri"/>
          <w:sz w:val="24"/>
        </w:rPr>
      </w:pPr>
    </w:p>
    <w:p w14:paraId="6960BE92" w14:textId="77777777" w:rsidR="009C7E77" w:rsidRPr="00645D7A" w:rsidRDefault="009C7E77" w:rsidP="00645D7A">
      <w:pPr>
        <w:jc w:val="both"/>
        <w:rPr>
          <w:rFonts w:ascii="Calibri" w:hAnsi="Calibri" w:cs="Calibri"/>
          <w:sz w:val="24"/>
        </w:rPr>
      </w:pPr>
      <w:r w:rsidRPr="00645D7A">
        <w:rPr>
          <w:rFonts w:ascii="Calibri" w:hAnsi="Calibri" w:cs="Calibri"/>
          <w:sz w:val="24"/>
        </w:rPr>
        <w:t>By replacing manual, ad</w:t>
      </w:r>
      <w:r w:rsidRPr="00645D7A">
        <w:rPr>
          <w:rFonts w:ascii="Calibri" w:hAnsi="Calibri" w:cs="Calibri"/>
          <w:sz w:val="24"/>
        </w:rPr>
        <w:noBreakHyphen/>
        <w:t>hoc reporting with an automated, visual KPI framework, the dashboard is expected to improve operational efficiency by an estimated 20–30% through better scheduling and resource allocation, and to support 15–25% revenue growth via targeted promotions, upselling of high</w:t>
      </w:r>
      <w:r w:rsidRPr="00645D7A">
        <w:rPr>
          <w:rFonts w:ascii="Calibri" w:hAnsi="Calibri" w:cs="Calibri"/>
          <w:sz w:val="24"/>
        </w:rPr>
        <w:noBreakHyphen/>
        <w:t>margin items and sizes, and data</w:t>
      </w:r>
      <w:r w:rsidRPr="00645D7A">
        <w:rPr>
          <w:rFonts w:ascii="Calibri" w:hAnsi="Calibri" w:cs="Calibri"/>
          <w:sz w:val="24"/>
        </w:rPr>
        <w:noBreakHyphen/>
        <w:t>driven menu optimization.</w:t>
      </w:r>
    </w:p>
    <w:p w14:paraId="3F7BE6F1" w14:textId="77777777" w:rsidR="009C7E77" w:rsidRPr="00645D7A" w:rsidRDefault="009C7E77" w:rsidP="00645D7A">
      <w:pPr>
        <w:pStyle w:val="Heading1"/>
        <w:jc w:val="both"/>
        <w:rPr>
          <w:rStyle w:val="normaltextrun"/>
          <w:rFonts w:ascii="Calibri" w:hAnsi="Calibri" w:cs="Calibri"/>
          <w:color w:val="auto"/>
          <w:kern w:val="0"/>
          <w:sz w:val="24"/>
          <w:szCs w:val="24"/>
          <w14:ligatures w14:val="none"/>
        </w:rPr>
      </w:pPr>
      <w:r w:rsidRPr="00645D7A">
        <w:rPr>
          <w:rStyle w:val="normaltextrun"/>
          <w:rFonts w:ascii="Calibri" w:hAnsi="Calibri" w:cs="Calibri"/>
          <w:color w:val="auto"/>
          <w:kern w:val="0"/>
          <w:sz w:val="24"/>
          <w:szCs w:val="24"/>
          <w14:ligatures w14:val="none"/>
        </w:rPr>
        <w:t>Through this solution, the business now has a clear, actionable understanding of its sales performance—something that was previously not possible using raw operational data alone.</w:t>
      </w:r>
    </w:p>
    <w:p w14:paraId="0F5787B7" w14:textId="77777777" w:rsidR="009C7E77" w:rsidRPr="00645D7A" w:rsidRDefault="009C7E77" w:rsidP="00645D7A">
      <w:pPr>
        <w:jc w:val="both"/>
        <w:rPr>
          <w:rFonts w:ascii="Calibri" w:hAnsi="Calibri" w:cs="Calibri"/>
          <w:sz w:val="24"/>
        </w:rPr>
      </w:pPr>
    </w:p>
    <w:p w14:paraId="10204704" w14:textId="77777777" w:rsidR="00521EF3" w:rsidRDefault="00521EF3">
      <w:pPr>
        <w:rPr>
          <w:kern w:val="0"/>
          <w:lang w:eastAsia="en-US"/>
          <w14:ligatures w14:val="none"/>
        </w:rPr>
      </w:pPr>
      <w:r>
        <w:rPr>
          <w:kern w:val="0"/>
          <w:lang w:eastAsia="en-US"/>
          <w14:ligatures w14:val="none"/>
        </w:rPr>
        <w:br w:type="page"/>
      </w:r>
    </w:p>
    <w:p w14:paraId="3C8E15A0" w14:textId="22294F29" w:rsidR="008D344B" w:rsidRPr="008D344B" w:rsidRDefault="008D344B" w:rsidP="008D344B">
      <w:pPr>
        <w:pStyle w:val="Heading1"/>
        <w:rPr>
          <w:rFonts w:ascii="Calibri" w:hAnsi="Calibri" w:cs="Calibri"/>
          <w:b/>
          <w:bCs/>
          <w:color w:val="330370"/>
          <w:sz w:val="32"/>
          <w:szCs w:val="32"/>
        </w:rPr>
      </w:pPr>
      <w:r w:rsidRPr="008D344B">
        <w:rPr>
          <w:rFonts w:ascii="Calibri" w:hAnsi="Calibri" w:cs="Calibri"/>
          <w:b/>
          <w:bCs/>
          <w:color w:val="330370"/>
          <w:sz w:val="32"/>
          <w:szCs w:val="32"/>
        </w:rPr>
        <w:lastRenderedPageBreak/>
        <w:t xml:space="preserve">USE CASES </w:t>
      </w:r>
      <w:r w:rsidRPr="008D344B">
        <w:rPr>
          <w:noProof/>
          <w:sz w:val="32"/>
          <w:szCs w:val="32"/>
        </w:rPr>
        <w:drawing>
          <wp:anchor distT="0" distB="0" distL="114300" distR="114300" simplePos="0" relativeHeight="251661312" behindDoc="0" locked="0" layoutInCell="1" allowOverlap="1" wp14:anchorId="6D1BA1F7" wp14:editId="582176F7">
            <wp:simplePos x="0" y="0"/>
            <wp:positionH relativeFrom="column">
              <wp:posOffset>0</wp:posOffset>
            </wp:positionH>
            <wp:positionV relativeFrom="paragraph">
              <wp:posOffset>321945</wp:posOffset>
            </wp:positionV>
            <wp:extent cx="777139" cy="66200"/>
            <wp:effectExtent l="0" t="0" r="0" b="0"/>
            <wp:wrapSquare wrapText="bothSides"/>
            <wp:docPr id="181499121" name="Picture 22">
              <a:extLst xmlns:a="http://schemas.openxmlformats.org/drawingml/2006/main">
                <a:ext uri="{FF2B5EF4-FFF2-40B4-BE49-F238E27FC236}">
                  <a16:creationId xmlns:a16="http://schemas.microsoft.com/office/drawing/2014/main" id="{C337D6C7-82FB-D4D8-3D07-D42D7246A9D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C337D6C7-82FB-D4D8-3D07-D42D7246A9D1}"/>
                        </a:ext>
                        <a:ext uri="{C183D7F6-B498-43B3-948B-1728B52AA6E4}">
                          <adec:decorative xmlns:adec="http://schemas.microsoft.com/office/drawing/2017/decorative" val="1"/>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77139" cy="66200"/>
                    </a:xfrm>
                    <a:prstGeom prst="rect">
                      <a:avLst/>
                    </a:prstGeom>
                  </pic:spPr>
                </pic:pic>
              </a:graphicData>
            </a:graphic>
            <wp14:sizeRelH relativeFrom="page">
              <wp14:pctWidth>0</wp14:pctWidth>
            </wp14:sizeRelH>
            <wp14:sizeRelV relativeFrom="page">
              <wp14:pctHeight>0</wp14:pctHeight>
            </wp14:sizeRelV>
          </wp:anchor>
        </w:drawing>
      </w:r>
    </w:p>
    <w:p w14:paraId="31E078B6" w14:textId="77777777" w:rsidR="008D344B" w:rsidRDefault="008D344B" w:rsidP="008D344B">
      <w:pPr>
        <w:rPr>
          <w:rFonts w:ascii="Calibri" w:eastAsia="Times New Roman" w:hAnsi="Calibri" w:cs="Calibri"/>
        </w:rPr>
      </w:pPr>
    </w:p>
    <w:p w14:paraId="0B83B2F1" w14:textId="77777777" w:rsidR="008D344B" w:rsidRPr="008B0B83" w:rsidRDefault="008D344B" w:rsidP="008D344B">
      <w:pPr>
        <w:rPr>
          <w:rFonts w:ascii="Calibri" w:eastAsia="Times New Roman" w:hAnsi="Calibri" w:cs="Calibri"/>
        </w:rPr>
      </w:pPr>
      <w:r w:rsidRPr="009C3DF7">
        <w:rPr>
          <w:rFonts w:ascii="Calibri" w:eastAsia="Times New Roman" w:hAnsi="Calibri" w:cs="Calibri"/>
        </w:rPr>
        <w:t>This section outlines practical user scenarios demonstrating how two different user groups</w:t>
      </w:r>
      <w:r w:rsidRPr="008B0B83">
        <w:rPr>
          <w:rFonts w:ascii="Calibri" w:eastAsia="Times New Roman" w:hAnsi="Calibri" w:cs="Calibri"/>
        </w:rPr>
        <w:t>—Business Managers and Operational Staff—benefit from the Pizza Sales Analytics Dashboard. Each use case highlights how specific features support day-to-day decision-making and operational improvement.</w:t>
      </w:r>
    </w:p>
    <w:p w14:paraId="56746C57" w14:textId="77777777" w:rsidR="008D344B" w:rsidRPr="00A1336F" w:rsidRDefault="008D344B" w:rsidP="008D344B">
      <w:pPr>
        <w:rPr>
          <w:rFonts w:ascii="Calibri" w:eastAsia="Times New Roman" w:hAnsi="Calibri" w:cs="Calibri"/>
          <w:b/>
          <w:bCs/>
        </w:rPr>
      </w:pPr>
      <w:r w:rsidRPr="00F16DF3">
        <w:rPr>
          <w:rFonts w:ascii="Calibri" w:eastAsia="Times New Roman" w:hAnsi="Calibri" w:cs="Calibri"/>
          <w:b/>
          <w:bCs/>
          <w:highlight w:val="lightGray"/>
        </w:rPr>
        <w:t>U</w:t>
      </w:r>
      <w:r w:rsidRPr="00A1336F">
        <w:rPr>
          <w:rFonts w:ascii="Calibri" w:eastAsia="Times New Roman" w:hAnsi="Calibri" w:cs="Calibri"/>
          <w:b/>
          <w:bCs/>
          <w:highlight w:val="lightGray"/>
        </w:rPr>
        <w:t>ser Type 1: Business Managers (Strategic Users)</w:t>
      </w:r>
    </w:p>
    <w:p w14:paraId="4B6D2690" w14:textId="77777777" w:rsidR="008D344B" w:rsidRPr="00A1336F" w:rsidRDefault="008D344B" w:rsidP="008D344B">
      <w:pPr>
        <w:rPr>
          <w:rFonts w:ascii="Calibri" w:eastAsia="Times New Roman" w:hAnsi="Calibri" w:cs="Calibri"/>
        </w:rPr>
      </w:pPr>
      <w:r w:rsidRPr="00A1336F">
        <w:rPr>
          <w:rFonts w:ascii="Calibri" w:eastAsia="Times New Roman" w:hAnsi="Calibri" w:cs="Calibri"/>
          <w:b/>
          <w:bCs/>
        </w:rPr>
        <w:t>Use Case 1: Identifying Monthly Revenue Trends</w:t>
      </w:r>
      <w:r w:rsidRPr="00A1336F">
        <w:rPr>
          <w:rFonts w:ascii="Calibri" w:eastAsia="Times New Roman" w:hAnsi="Calibri" w:cs="Calibri"/>
        </w:rPr>
        <w:br/>
        <w:t>Business managers review the “Total Sales by Month” visualization to understand seasonal demand patterns. By identifying peak months like July and slower periods like September, they make informed decisions about promotional campaigns, pricing strategies, and budgeting for upcoming quarters.</w:t>
      </w:r>
    </w:p>
    <w:p w14:paraId="356D3DCD" w14:textId="77777777" w:rsidR="008D344B" w:rsidRPr="00A1336F" w:rsidRDefault="008D344B" w:rsidP="008D344B">
      <w:pPr>
        <w:rPr>
          <w:rFonts w:ascii="Calibri" w:eastAsia="Times New Roman" w:hAnsi="Calibri" w:cs="Calibri"/>
        </w:rPr>
      </w:pPr>
      <w:r w:rsidRPr="00A1336F">
        <w:rPr>
          <w:rFonts w:ascii="Calibri" w:eastAsia="Times New Roman" w:hAnsi="Calibri" w:cs="Calibri"/>
          <w:b/>
          <w:bCs/>
        </w:rPr>
        <w:t>Use Case 2: Evaluating Product Performance</w:t>
      </w:r>
      <w:r w:rsidRPr="00A1336F">
        <w:rPr>
          <w:rFonts w:ascii="Calibri" w:eastAsia="Times New Roman" w:hAnsi="Calibri" w:cs="Calibri"/>
        </w:rPr>
        <w:br/>
        <w:t>Managers use the “Top 5 Pizzas” and “Revenue by Category” charts to determine which pizzas generate the most revenue. This helps them decide which menu items to highlight, discontinue, or replace. High-performing categories like Classic pizzas guide long-term product strategy.</w:t>
      </w:r>
    </w:p>
    <w:p w14:paraId="3AE8B2FF" w14:textId="77777777" w:rsidR="008D344B" w:rsidRPr="00A1336F" w:rsidRDefault="008D344B" w:rsidP="008D344B">
      <w:pPr>
        <w:rPr>
          <w:rFonts w:ascii="Calibri" w:eastAsia="Times New Roman" w:hAnsi="Calibri" w:cs="Calibri"/>
        </w:rPr>
      </w:pPr>
      <w:r w:rsidRPr="00A1336F">
        <w:rPr>
          <w:rFonts w:ascii="Calibri" w:eastAsia="Times New Roman" w:hAnsi="Calibri" w:cs="Calibri"/>
          <w:b/>
          <w:bCs/>
        </w:rPr>
        <w:t>Use Case 3: Forecasting Demand for Workforce Planning</w:t>
      </w:r>
      <w:r w:rsidRPr="00A1336F">
        <w:rPr>
          <w:rFonts w:ascii="Calibri" w:eastAsia="Times New Roman" w:hAnsi="Calibri" w:cs="Calibri"/>
        </w:rPr>
        <w:br/>
        <w:t>Using the “Hourly Demand by Category” and “Hourly Demand by Total Orders” charts, managers identify peak operational hours (12 PM–2 PM). This enables them to adjust staffing levels, ensuring the right number of employees are scheduled during high-traffic periods.</w:t>
      </w:r>
    </w:p>
    <w:p w14:paraId="0C27AC18" w14:textId="77777777" w:rsidR="008D344B" w:rsidRPr="00A1336F" w:rsidRDefault="008D344B" w:rsidP="008D344B">
      <w:pPr>
        <w:rPr>
          <w:rFonts w:ascii="Calibri" w:eastAsia="Times New Roman" w:hAnsi="Calibri" w:cs="Calibri"/>
        </w:rPr>
      </w:pPr>
      <w:r w:rsidRPr="00A1336F">
        <w:rPr>
          <w:rFonts w:ascii="Calibri" w:eastAsia="Times New Roman" w:hAnsi="Calibri" w:cs="Calibri"/>
          <w:b/>
          <w:bCs/>
        </w:rPr>
        <w:t>Use Case 4: Strategic Decision-Making Through KPIs</w:t>
      </w:r>
      <w:r w:rsidRPr="00A1336F">
        <w:rPr>
          <w:rFonts w:ascii="Calibri" w:eastAsia="Times New Roman" w:hAnsi="Calibri" w:cs="Calibri"/>
        </w:rPr>
        <w:br/>
        <w:t>Managers analyze KPIs such as Total Revenue, Total Orders, Average Order Value, and Average Quantity per Order to assess business performance. This helps them evaluate growth potential, set targets, and create performance dashboards for leadership reporting.</w:t>
      </w:r>
    </w:p>
    <w:p w14:paraId="6901C4D2" w14:textId="77777777" w:rsidR="008D344B" w:rsidRDefault="008D344B" w:rsidP="008D344B">
      <w:pPr>
        <w:rPr>
          <w:rFonts w:ascii="Calibri" w:eastAsia="Times New Roman" w:hAnsi="Calibri" w:cs="Calibri"/>
        </w:rPr>
      </w:pPr>
    </w:p>
    <w:p w14:paraId="03E89DA9" w14:textId="77777777" w:rsidR="008D344B" w:rsidRPr="0027211D" w:rsidRDefault="008D344B" w:rsidP="008D344B">
      <w:pPr>
        <w:rPr>
          <w:rFonts w:ascii="Calibri" w:eastAsia="Times New Roman" w:hAnsi="Calibri" w:cs="Calibri"/>
          <w:b/>
          <w:bCs/>
        </w:rPr>
      </w:pPr>
      <w:r w:rsidRPr="0027211D">
        <w:rPr>
          <w:rFonts w:ascii="Calibri" w:eastAsia="Times New Roman" w:hAnsi="Calibri" w:cs="Calibri"/>
          <w:b/>
          <w:bCs/>
          <w:highlight w:val="lightGray"/>
        </w:rPr>
        <w:t>User Type 2: Operational Staff (Day-to-Day Users)</w:t>
      </w:r>
    </w:p>
    <w:p w14:paraId="0DF5090E" w14:textId="77777777" w:rsidR="008D344B" w:rsidRPr="0027211D" w:rsidRDefault="008D344B" w:rsidP="008D344B">
      <w:pPr>
        <w:rPr>
          <w:rFonts w:ascii="Calibri" w:eastAsia="Times New Roman" w:hAnsi="Calibri" w:cs="Calibri"/>
        </w:rPr>
      </w:pPr>
      <w:r w:rsidRPr="0027211D">
        <w:rPr>
          <w:rFonts w:ascii="Calibri" w:eastAsia="Times New Roman" w:hAnsi="Calibri" w:cs="Calibri"/>
          <w:b/>
          <w:bCs/>
        </w:rPr>
        <w:t>Use Case 1: Preparing for Daily Inventory Needs</w:t>
      </w:r>
      <w:r w:rsidRPr="0027211D">
        <w:rPr>
          <w:rFonts w:ascii="Calibri" w:eastAsia="Times New Roman" w:hAnsi="Calibri" w:cs="Calibri"/>
        </w:rPr>
        <w:br/>
        <w:t>Operational staff check category-size matrices and demand breakdowns to anticipate which ingredients will be needed most. For example, if Veggie and Classic pizzas show higher afternoon demand, staff can pre-prep necessary toppings to avoid delays.</w:t>
      </w:r>
    </w:p>
    <w:p w14:paraId="0C691B75" w14:textId="77777777" w:rsidR="008D344B" w:rsidRPr="0027211D" w:rsidRDefault="008D344B" w:rsidP="008D344B">
      <w:pPr>
        <w:rPr>
          <w:rFonts w:ascii="Calibri" w:eastAsia="Times New Roman" w:hAnsi="Calibri" w:cs="Calibri"/>
        </w:rPr>
      </w:pPr>
      <w:r w:rsidRPr="0027211D">
        <w:rPr>
          <w:rFonts w:ascii="Calibri" w:eastAsia="Times New Roman" w:hAnsi="Calibri" w:cs="Calibri"/>
          <w:b/>
          <w:bCs/>
        </w:rPr>
        <w:t>Use Case 2: Real-Time Monitoring of Order Volume</w:t>
      </w:r>
      <w:r w:rsidRPr="0027211D">
        <w:rPr>
          <w:rFonts w:ascii="Calibri" w:eastAsia="Times New Roman" w:hAnsi="Calibri" w:cs="Calibri"/>
        </w:rPr>
        <w:br/>
        <w:t>Staff view hourly demand insights to plan oven usage, dough preparation, and kitchen workflows. This ensures smooth operations during peak hours and prevents bottlenecks that impact delivery time.</w:t>
      </w:r>
    </w:p>
    <w:p w14:paraId="374F01EA" w14:textId="77777777" w:rsidR="008D344B" w:rsidRPr="0027211D" w:rsidRDefault="008D344B" w:rsidP="008D344B">
      <w:pPr>
        <w:rPr>
          <w:rFonts w:ascii="Calibri" w:eastAsia="Times New Roman" w:hAnsi="Calibri" w:cs="Calibri"/>
        </w:rPr>
      </w:pPr>
      <w:r w:rsidRPr="0027211D">
        <w:rPr>
          <w:rFonts w:ascii="Calibri" w:eastAsia="Times New Roman" w:hAnsi="Calibri" w:cs="Calibri"/>
          <w:b/>
          <w:bCs/>
        </w:rPr>
        <w:t>Use Case 3: Improving Menu Recommendations</w:t>
      </w:r>
      <w:r w:rsidRPr="0027211D">
        <w:rPr>
          <w:rFonts w:ascii="Calibri" w:eastAsia="Times New Roman" w:hAnsi="Calibri" w:cs="Calibri"/>
        </w:rPr>
        <w:br/>
        <w:t>Frontline employees use top-selling pizza insights to recommend popular items to customers. Knowing which products sell best improves upselling during peak times, enhancing customer satisfaction and driving higher ticket values.</w:t>
      </w:r>
    </w:p>
    <w:p w14:paraId="6D094080" w14:textId="77777777" w:rsidR="008D344B" w:rsidRDefault="008D344B" w:rsidP="008D344B">
      <w:pPr>
        <w:rPr>
          <w:rFonts w:ascii="Calibri" w:eastAsia="Times New Roman" w:hAnsi="Calibri" w:cs="Calibri"/>
        </w:rPr>
      </w:pPr>
      <w:r w:rsidRPr="0027211D">
        <w:rPr>
          <w:rFonts w:ascii="Calibri" w:eastAsia="Times New Roman" w:hAnsi="Calibri" w:cs="Calibri"/>
          <w:b/>
          <w:bCs/>
        </w:rPr>
        <w:lastRenderedPageBreak/>
        <w:t>Use Case 4: Reducing Waste and Managing Stock</w:t>
      </w:r>
      <w:r w:rsidRPr="0027211D">
        <w:rPr>
          <w:rFonts w:ascii="Calibri" w:eastAsia="Times New Roman" w:hAnsi="Calibri" w:cs="Calibri"/>
        </w:rPr>
        <w:br/>
        <w:t>By checking daily and hourly demand patterns, staff can better estimate how much dough, cheese, vegetables, and meat to prepare. This reduces food waste, prevents stockouts, and keeps operations efficient.</w:t>
      </w:r>
    </w:p>
    <w:p w14:paraId="16FC6E2E" w14:textId="77777777" w:rsidR="008D344B" w:rsidRDefault="008D344B" w:rsidP="008D344B">
      <w:pPr>
        <w:rPr>
          <w:rFonts w:ascii="Calibri" w:eastAsia="Times New Roman" w:hAnsi="Calibri" w:cs="Calibri"/>
        </w:rPr>
      </w:pPr>
    </w:p>
    <w:p w14:paraId="360187FD" w14:textId="15D9D335" w:rsidR="00614E18" w:rsidRPr="00614E18" w:rsidRDefault="00614E18" w:rsidP="00614E18">
      <w:pPr>
        <w:pStyle w:val="Heading1"/>
        <w:rPr>
          <w:rFonts w:ascii="Calibri" w:hAnsi="Calibri" w:cs="Calibri"/>
          <w:b/>
          <w:bCs/>
          <w:color w:val="330370"/>
          <w:sz w:val="32"/>
          <w:szCs w:val="32"/>
        </w:rPr>
      </w:pPr>
      <w:r w:rsidRPr="00614E18">
        <w:rPr>
          <w:noProof/>
          <w:sz w:val="32"/>
          <w:szCs w:val="32"/>
        </w:rPr>
        <w:drawing>
          <wp:anchor distT="0" distB="0" distL="114300" distR="114300" simplePos="0" relativeHeight="251663360" behindDoc="0" locked="0" layoutInCell="1" allowOverlap="1" wp14:anchorId="41C8630C" wp14:editId="3F8C8BF7">
            <wp:simplePos x="0" y="0"/>
            <wp:positionH relativeFrom="column">
              <wp:posOffset>0</wp:posOffset>
            </wp:positionH>
            <wp:positionV relativeFrom="paragraph">
              <wp:posOffset>368300</wp:posOffset>
            </wp:positionV>
            <wp:extent cx="776605" cy="66040"/>
            <wp:effectExtent l="0" t="0" r="0" b="0"/>
            <wp:wrapSquare wrapText="bothSides"/>
            <wp:docPr id="16" name="Picture 22">
              <a:extLst xmlns:a="http://schemas.openxmlformats.org/drawingml/2006/main">
                <a:ext uri="{FF2B5EF4-FFF2-40B4-BE49-F238E27FC236}">
                  <a16:creationId xmlns:a16="http://schemas.microsoft.com/office/drawing/2014/main" id="{C337D6C7-82FB-D4D8-3D07-D42D7246A9D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C337D6C7-82FB-D4D8-3D07-D42D7246A9D1}"/>
                        </a:ext>
                        <a:ext uri="{C183D7F6-B498-43B3-948B-1728B52AA6E4}">
                          <adec:decorative xmlns:adec="http://schemas.microsoft.com/office/drawing/2017/decorative" val="1"/>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76605" cy="66040"/>
                    </a:xfrm>
                    <a:prstGeom prst="rect">
                      <a:avLst/>
                    </a:prstGeom>
                  </pic:spPr>
                </pic:pic>
              </a:graphicData>
            </a:graphic>
            <wp14:sizeRelH relativeFrom="page">
              <wp14:pctWidth>0</wp14:pctWidth>
            </wp14:sizeRelH>
            <wp14:sizeRelV relativeFrom="page">
              <wp14:pctHeight>0</wp14:pctHeight>
            </wp14:sizeRelV>
          </wp:anchor>
        </w:drawing>
      </w:r>
      <w:r w:rsidRPr="00614E18">
        <w:rPr>
          <w:rFonts w:ascii="Calibri" w:hAnsi="Calibri" w:cs="Calibri"/>
          <w:b/>
          <w:bCs/>
          <w:color w:val="330370"/>
          <w:sz w:val="32"/>
          <w:szCs w:val="32"/>
        </w:rPr>
        <w:t xml:space="preserve">BUSINESS RULES </w:t>
      </w:r>
    </w:p>
    <w:p w14:paraId="73CAC215" w14:textId="77777777" w:rsidR="00614E18" w:rsidRPr="00614E18" w:rsidRDefault="00614E18" w:rsidP="00614E18">
      <w:pPr>
        <w:pStyle w:val="Heading1"/>
        <w:rPr>
          <w:rFonts w:ascii="Calibri" w:hAnsi="Calibri" w:cs="Calibri"/>
          <w:b/>
          <w:bCs/>
          <w:color w:val="330370"/>
          <w:sz w:val="32"/>
          <w:szCs w:val="32"/>
        </w:rPr>
      </w:pPr>
    </w:p>
    <w:p w14:paraId="4484A347" w14:textId="77777777" w:rsidR="00614E18" w:rsidRPr="009A0F3B" w:rsidRDefault="00614E18" w:rsidP="00614E18">
      <w:pPr>
        <w:numPr>
          <w:ilvl w:val="0"/>
          <w:numId w:val="18"/>
        </w:numPr>
        <w:rPr>
          <w:rFonts w:ascii="Calibri" w:eastAsia="Times New Roman" w:hAnsi="Calibri" w:cs="Calibri"/>
        </w:rPr>
      </w:pPr>
      <w:r w:rsidRPr="009A0F3B">
        <w:rPr>
          <w:rFonts w:ascii="Calibri" w:eastAsia="Times New Roman" w:hAnsi="Calibri" w:cs="Calibri"/>
        </w:rPr>
        <w:t>Orders and Order Details structure</w:t>
      </w:r>
    </w:p>
    <w:p w14:paraId="2F78BA2E" w14:textId="77777777" w:rsidR="00614E18" w:rsidRPr="009A0F3B" w:rsidRDefault="00614E18" w:rsidP="00614E18">
      <w:pPr>
        <w:numPr>
          <w:ilvl w:val="1"/>
          <w:numId w:val="18"/>
        </w:numPr>
        <w:rPr>
          <w:rFonts w:ascii="Calibri" w:eastAsia="Times New Roman" w:hAnsi="Calibri" w:cs="Calibri"/>
        </w:rPr>
      </w:pPr>
      <w:r w:rsidRPr="009A0F3B">
        <w:rPr>
          <w:rFonts w:ascii="Calibri" w:eastAsia="Times New Roman" w:hAnsi="Calibri" w:cs="Calibri"/>
        </w:rPr>
        <w:t>Each order is uniquely identified by Order</w:t>
      </w:r>
      <w:r>
        <w:rPr>
          <w:rFonts w:ascii="Calibri" w:eastAsia="Times New Roman" w:hAnsi="Calibri" w:cs="Calibri"/>
        </w:rPr>
        <w:t xml:space="preserve"> </w:t>
      </w:r>
      <w:r w:rsidRPr="009A0F3B">
        <w:rPr>
          <w:rFonts w:ascii="Calibri" w:eastAsia="Times New Roman" w:hAnsi="Calibri" w:cs="Calibri"/>
        </w:rPr>
        <w:t>ID and can contain one or more-line items stored in Order</w:t>
      </w:r>
      <w:r>
        <w:rPr>
          <w:rFonts w:ascii="Calibri" w:eastAsia="Times New Roman" w:hAnsi="Calibri" w:cs="Calibri"/>
        </w:rPr>
        <w:t xml:space="preserve"> </w:t>
      </w:r>
      <w:r w:rsidRPr="009A0F3B">
        <w:rPr>
          <w:rFonts w:ascii="Calibri" w:eastAsia="Times New Roman" w:hAnsi="Calibri" w:cs="Calibri"/>
        </w:rPr>
        <w:t>Details</w:t>
      </w:r>
      <w:r>
        <w:rPr>
          <w:rFonts w:ascii="Calibri" w:eastAsia="Times New Roman" w:hAnsi="Calibri" w:cs="Calibri"/>
        </w:rPr>
        <w:t xml:space="preserve"> table</w:t>
      </w:r>
    </w:p>
    <w:p w14:paraId="458B32F4" w14:textId="77777777" w:rsidR="00614E18" w:rsidRPr="009A0F3B" w:rsidRDefault="00614E18" w:rsidP="00614E18">
      <w:pPr>
        <w:numPr>
          <w:ilvl w:val="1"/>
          <w:numId w:val="18"/>
        </w:numPr>
        <w:rPr>
          <w:rFonts w:ascii="Calibri" w:eastAsia="Times New Roman" w:hAnsi="Calibri" w:cs="Calibri"/>
        </w:rPr>
      </w:pPr>
      <w:r w:rsidRPr="009A0F3B">
        <w:rPr>
          <w:rFonts w:ascii="Calibri" w:eastAsia="Times New Roman" w:hAnsi="Calibri" w:cs="Calibri"/>
        </w:rPr>
        <w:t>Each order detail row is uniquely identified by </w:t>
      </w:r>
      <w:proofErr w:type="spellStart"/>
      <w:r w:rsidRPr="009A0F3B">
        <w:rPr>
          <w:rFonts w:ascii="Calibri" w:eastAsia="Times New Roman" w:hAnsi="Calibri" w:cs="Calibri"/>
        </w:rPr>
        <w:t>Order</w:t>
      </w:r>
      <w:r>
        <w:rPr>
          <w:rFonts w:ascii="Calibri" w:eastAsia="Times New Roman" w:hAnsi="Calibri" w:cs="Calibri"/>
        </w:rPr>
        <w:t>_</w:t>
      </w:r>
      <w:r w:rsidRPr="009A0F3B">
        <w:rPr>
          <w:rFonts w:ascii="Calibri" w:eastAsia="Times New Roman" w:hAnsi="Calibri" w:cs="Calibri"/>
        </w:rPr>
        <w:t>Details</w:t>
      </w:r>
      <w:r>
        <w:rPr>
          <w:rFonts w:ascii="Calibri" w:eastAsia="Times New Roman" w:hAnsi="Calibri" w:cs="Calibri"/>
        </w:rPr>
        <w:t>_</w:t>
      </w:r>
      <w:r w:rsidRPr="009A0F3B">
        <w:rPr>
          <w:rFonts w:ascii="Calibri" w:eastAsia="Times New Roman" w:hAnsi="Calibri" w:cs="Calibri"/>
        </w:rPr>
        <w:t>ID</w:t>
      </w:r>
      <w:proofErr w:type="spellEnd"/>
      <w:r w:rsidRPr="009A0F3B">
        <w:rPr>
          <w:rFonts w:ascii="Calibri" w:eastAsia="Times New Roman" w:hAnsi="Calibri" w:cs="Calibri"/>
        </w:rPr>
        <w:t> and must reference exactly one </w:t>
      </w:r>
      <w:proofErr w:type="spellStart"/>
      <w:r w:rsidRPr="009A0F3B">
        <w:rPr>
          <w:rFonts w:ascii="Calibri" w:eastAsia="Times New Roman" w:hAnsi="Calibri" w:cs="Calibri"/>
        </w:rPr>
        <w:t>OrderID</w:t>
      </w:r>
      <w:proofErr w:type="spellEnd"/>
      <w:r w:rsidRPr="009A0F3B">
        <w:rPr>
          <w:rFonts w:ascii="Calibri" w:eastAsia="Times New Roman" w:hAnsi="Calibri" w:cs="Calibri"/>
        </w:rPr>
        <w:t> and one </w:t>
      </w:r>
      <w:proofErr w:type="spellStart"/>
      <w:r w:rsidRPr="009A0F3B">
        <w:rPr>
          <w:rFonts w:ascii="Calibri" w:eastAsia="Times New Roman" w:hAnsi="Calibri" w:cs="Calibri"/>
        </w:rPr>
        <w:t>PizzaID</w:t>
      </w:r>
      <w:proofErr w:type="spellEnd"/>
      <w:r w:rsidRPr="009A0F3B">
        <w:rPr>
          <w:rFonts w:ascii="Calibri" w:eastAsia="Times New Roman" w:hAnsi="Calibri" w:cs="Calibri"/>
        </w:rPr>
        <w:t> (no orphan line items).​</w:t>
      </w:r>
    </w:p>
    <w:p w14:paraId="082E95FB" w14:textId="77777777" w:rsidR="00614E18" w:rsidRPr="009A0F3B" w:rsidRDefault="00614E18" w:rsidP="00614E18">
      <w:pPr>
        <w:numPr>
          <w:ilvl w:val="0"/>
          <w:numId w:val="18"/>
        </w:numPr>
        <w:rPr>
          <w:rFonts w:ascii="Calibri" w:eastAsia="Times New Roman" w:hAnsi="Calibri" w:cs="Calibri"/>
        </w:rPr>
      </w:pPr>
      <w:r w:rsidRPr="009A0F3B">
        <w:rPr>
          <w:rFonts w:ascii="Calibri" w:eastAsia="Times New Roman" w:hAnsi="Calibri" w:cs="Calibri"/>
        </w:rPr>
        <w:t>Product and category modeling</w:t>
      </w:r>
    </w:p>
    <w:p w14:paraId="7E3C81C4" w14:textId="77777777" w:rsidR="00614E18" w:rsidRPr="009A0F3B" w:rsidRDefault="00614E18" w:rsidP="00614E18">
      <w:pPr>
        <w:numPr>
          <w:ilvl w:val="1"/>
          <w:numId w:val="18"/>
        </w:numPr>
        <w:rPr>
          <w:rFonts w:ascii="Calibri" w:eastAsia="Times New Roman" w:hAnsi="Calibri" w:cs="Calibri"/>
        </w:rPr>
      </w:pPr>
      <w:r w:rsidRPr="009A0F3B">
        <w:rPr>
          <w:rFonts w:ascii="Calibri" w:eastAsia="Times New Roman" w:hAnsi="Calibri" w:cs="Calibri"/>
        </w:rPr>
        <w:t>Each physical pizza sold is represented by a Pizza entity (e.g., “Thai Chicken, Large”) that belongs to exactly one </w:t>
      </w:r>
      <w:proofErr w:type="spellStart"/>
      <w:r w:rsidRPr="009A0F3B">
        <w:rPr>
          <w:rFonts w:ascii="Calibri" w:eastAsia="Times New Roman" w:hAnsi="Calibri" w:cs="Calibri"/>
        </w:rPr>
        <w:t>PizzaType</w:t>
      </w:r>
      <w:proofErr w:type="spellEnd"/>
      <w:r w:rsidRPr="009A0F3B">
        <w:rPr>
          <w:rFonts w:ascii="Calibri" w:eastAsia="Times New Roman" w:hAnsi="Calibri" w:cs="Calibri"/>
        </w:rPr>
        <w:t> (recipe) and one Category (Classic, Supreme, Chicken, Veggie). Quantity is tracked at the pizza variant level.​</w:t>
      </w:r>
    </w:p>
    <w:p w14:paraId="724B3642" w14:textId="77777777" w:rsidR="00614E18" w:rsidRPr="009A0F3B" w:rsidRDefault="00614E18" w:rsidP="00614E18">
      <w:pPr>
        <w:numPr>
          <w:ilvl w:val="1"/>
          <w:numId w:val="18"/>
        </w:numPr>
        <w:rPr>
          <w:rFonts w:ascii="Calibri" w:eastAsia="Times New Roman" w:hAnsi="Calibri" w:cs="Calibri"/>
        </w:rPr>
      </w:pPr>
      <w:r w:rsidRPr="009A0F3B">
        <w:rPr>
          <w:rFonts w:ascii="Calibri" w:eastAsia="Times New Roman" w:hAnsi="Calibri" w:cs="Calibri"/>
        </w:rPr>
        <w:t>Each pizza has exactly one size (S, M, L, XL, XXL), and size plus type uniquely determine a </w:t>
      </w:r>
      <w:proofErr w:type="spellStart"/>
      <w:r w:rsidRPr="009A0F3B">
        <w:rPr>
          <w:rFonts w:ascii="Calibri" w:eastAsia="Times New Roman" w:hAnsi="Calibri" w:cs="Calibri"/>
        </w:rPr>
        <w:t>PizzaID</w:t>
      </w:r>
      <w:proofErr w:type="spellEnd"/>
      <w:r w:rsidRPr="009A0F3B">
        <w:rPr>
          <w:rFonts w:ascii="Calibri" w:eastAsia="Times New Roman" w:hAnsi="Calibri" w:cs="Calibri"/>
        </w:rPr>
        <w:t> at any point in time.​</w:t>
      </w:r>
    </w:p>
    <w:p w14:paraId="4A6D7E22" w14:textId="77777777" w:rsidR="00614E18" w:rsidRPr="009A0F3B" w:rsidRDefault="00614E18" w:rsidP="00614E18">
      <w:pPr>
        <w:numPr>
          <w:ilvl w:val="0"/>
          <w:numId w:val="18"/>
        </w:numPr>
        <w:rPr>
          <w:rFonts w:ascii="Calibri" w:eastAsia="Times New Roman" w:hAnsi="Calibri" w:cs="Calibri"/>
        </w:rPr>
      </w:pPr>
      <w:r w:rsidRPr="009A0F3B">
        <w:rPr>
          <w:rFonts w:ascii="Calibri" w:eastAsia="Times New Roman" w:hAnsi="Calibri" w:cs="Calibri"/>
        </w:rPr>
        <w:t>Pricing and revenue rules</w:t>
      </w:r>
    </w:p>
    <w:p w14:paraId="658CB770" w14:textId="77777777" w:rsidR="00614E18" w:rsidRPr="009A0F3B" w:rsidRDefault="00614E18" w:rsidP="00614E18">
      <w:pPr>
        <w:numPr>
          <w:ilvl w:val="1"/>
          <w:numId w:val="18"/>
        </w:numPr>
        <w:rPr>
          <w:rFonts w:ascii="Calibri" w:eastAsia="Times New Roman" w:hAnsi="Calibri" w:cs="Calibri"/>
        </w:rPr>
      </w:pPr>
      <w:r w:rsidRPr="009A0F3B">
        <w:rPr>
          <w:rFonts w:ascii="Calibri" w:eastAsia="Times New Roman" w:hAnsi="Calibri" w:cs="Calibri"/>
        </w:rPr>
        <w:t>Unit price is determined by the Pizza (type + size) at the time of sale; </w:t>
      </w:r>
      <w:proofErr w:type="spellStart"/>
      <w:r w:rsidRPr="009A0F3B">
        <w:rPr>
          <w:rFonts w:ascii="Calibri" w:eastAsia="Times New Roman" w:hAnsi="Calibri" w:cs="Calibri"/>
        </w:rPr>
        <w:t>OrderDetails</w:t>
      </w:r>
      <w:proofErr w:type="spellEnd"/>
      <w:r w:rsidRPr="009A0F3B">
        <w:rPr>
          <w:rFonts w:ascii="Calibri" w:eastAsia="Times New Roman" w:hAnsi="Calibri" w:cs="Calibri"/>
        </w:rPr>
        <w:t> stores Unit</w:t>
      </w:r>
      <w:r>
        <w:rPr>
          <w:rFonts w:ascii="Calibri" w:eastAsia="Times New Roman" w:hAnsi="Calibri" w:cs="Calibri"/>
        </w:rPr>
        <w:t xml:space="preserve"> </w:t>
      </w:r>
      <w:r w:rsidRPr="009A0F3B">
        <w:rPr>
          <w:rFonts w:ascii="Calibri" w:eastAsia="Times New Roman" w:hAnsi="Calibri" w:cs="Calibri"/>
        </w:rPr>
        <w:t>Price and Quantity, and </w:t>
      </w:r>
      <w:proofErr w:type="spellStart"/>
      <w:r w:rsidRPr="009A0F3B">
        <w:rPr>
          <w:rFonts w:ascii="Calibri" w:eastAsia="Times New Roman" w:hAnsi="Calibri" w:cs="Calibri"/>
        </w:rPr>
        <w:t>LineAmount</w:t>
      </w:r>
      <w:proofErr w:type="spellEnd"/>
      <w:r w:rsidRPr="009A0F3B">
        <w:rPr>
          <w:rFonts w:ascii="Calibri" w:eastAsia="Times New Roman" w:hAnsi="Calibri" w:cs="Calibri"/>
        </w:rPr>
        <w:t xml:space="preserve"> is calculated as Quantity × </w:t>
      </w:r>
      <w:proofErr w:type="spellStart"/>
      <w:r w:rsidRPr="009A0F3B">
        <w:rPr>
          <w:rFonts w:ascii="Calibri" w:eastAsia="Times New Roman" w:hAnsi="Calibri" w:cs="Calibri"/>
        </w:rPr>
        <w:t>UnitPrice</w:t>
      </w:r>
      <w:proofErr w:type="spellEnd"/>
      <w:r w:rsidRPr="009A0F3B">
        <w:rPr>
          <w:rFonts w:ascii="Calibri" w:eastAsia="Times New Roman" w:hAnsi="Calibri" w:cs="Calibri"/>
        </w:rPr>
        <w:t> and stored for reporting consistency.​</w:t>
      </w:r>
    </w:p>
    <w:p w14:paraId="626642C4" w14:textId="77777777" w:rsidR="00614E18" w:rsidRPr="009A0F3B" w:rsidRDefault="00614E18" w:rsidP="00614E18">
      <w:pPr>
        <w:numPr>
          <w:ilvl w:val="1"/>
          <w:numId w:val="18"/>
        </w:numPr>
        <w:rPr>
          <w:rFonts w:ascii="Calibri" w:eastAsia="Times New Roman" w:hAnsi="Calibri" w:cs="Calibri"/>
        </w:rPr>
      </w:pPr>
      <w:r w:rsidRPr="009A0F3B">
        <w:rPr>
          <w:rFonts w:ascii="Calibri" w:eastAsia="Times New Roman" w:hAnsi="Calibri" w:cs="Calibri"/>
        </w:rPr>
        <w:t>Order</w:t>
      </w:r>
      <w:r w:rsidRPr="009A0F3B">
        <w:rPr>
          <w:rFonts w:ascii="Calibri" w:eastAsia="Times New Roman" w:hAnsi="Calibri" w:cs="Calibri"/>
        </w:rPr>
        <w:noBreakHyphen/>
        <w:t>level </w:t>
      </w:r>
      <w:proofErr w:type="spellStart"/>
      <w:r w:rsidRPr="009A0F3B">
        <w:rPr>
          <w:rFonts w:ascii="Calibri" w:eastAsia="Times New Roman" w:hAnsi="Calibri" w:cs="Calibri"/>
        </w:rPr>
        <w:t>TotalAmount</w:t>
      </w:r>
      <w:proofErr w:type="spellEnd"/>
      <w:r w:rsidRPr="009A0F3B">
        <w:rPr>
          <w:rFonts w:ascii="Calibri" w:eastAsia="Times New Roman" w:hAnsi="Calibri" w:cs="Calibri"/>
        </w:rPr>
        <w:t> equals the sum of all </w:t>
      </w:r>
      <w:proofErr w:type="spellStart"/>
      <w:r w:rsidRPr="009A0F3B">
        <w:rPr>
          <w:rFonts w:ascii="Calibri" w:eastAsia="Times New Roman" w:hAnsi="Calibri" w:cs="Calibri"/>
        </w:rPr>
        <w:t>LineAmount</w:t>
      </w:r>
      <w:proofErr w:type="spellEnd"/>
      <w:r w:rsidRPr="009A0F3B">
        <w:rPr>
          <w:rFonts w:ascii="Calibri" w:eastAsia="Times New Roman" w:hAnsi="Calibri" w:cs="Calibri"/>
        </w:rPr>
        <w:t> values for that order, optionally adjusted by discounts or coupons captured at the order header level.​</w:t>
      </w:r>
    </w:p>
    <w:p w14:paraId="081C3572" w14:textId="77777777" w:rsidR="00614E18" w:rsidRPr="009A0F3B" w:rsidRDefault="00614E18" w:rsidP="00614E18">
      <w:pPr>
        <w:numPr>
          <w:ilvl w:val="0"/>
          <w:numId w:val="18"/>
        </w:numPr>
        <w:rPr>
          <w:rFonts w:ascii="Calibri" w:eastAsia="Times New Roman" w:hAnsi="Calibri" w:cs="Calibri"/>
        </w:rPr>
      </w:pPr>
      <w:r w:rsidRPr="009A0F3B">
        <w:rPr>
          <w:rFonts w:ascii="Calibri" w:eastAsia="Times New Roman" w:hAnsi="Calibri" w:cs="Calibri"/>
        </w:rPr>
        <w:t>Time dimension assumptions</w:t>
      </w:r>
    </w:p>
    <w:p w14:paraId="3D3AFA88" w14:textId="77777777" w:rsidR="00614E18" w:rsidRPr="009A0F3B" w:rsidRDefault="00614E18" w:rsidP="00614E18">
      <w:pPr>
        <w:numPr>
          <w:ilvl w:val="1"/>
          <w:numId w:val="18"/>
        </w:numPr>
        <w:rPr>
          <w:rFonts w:ascii="Calibri" w:eastAsia="Times New Roman" w:hAnsi="Calibri" w:cs="Calibri"/>
        </w:rPr>
      </w:pPr>
      <w:r w:rsidRPr="009A0F3B">
        <w:rPr>
          <w:rFonts w:ascii="Calibri" w:eastAsia="Times New Roman" w:hAnsi="Calibri" w:cs="Calibri"/>
        </w:rPr>
        <w:t>Each order is associated with exactly one </w:t>
      </w:r>
      <w:proofErr w:type="spellStart"/>
      <w:r w:rsidRPr="009A0F3B">
        <w:rPr>
          <w:rFonts w:ascii="Calibri" w:eastAsia="Times New Roman" w:hAnsi="Calibri" w:cs="Calibri"/>
        </w:rPr>
        <w:t>OrderDate</w:t>
      </w:r>
      <w:proofErr w:type="spellEnd"/>
      <w:r w:rsidRPr="009A0F3B">
        <w:rPr>
          <w:rFonts w:ascii="Calibri" w:eastAsia="Times New Roman" w:hAnsi="Calibri" w:cs="Calibri"/>
        </w:rPr>
        <w:t> and </w:t>
      </w:r>
      <w:proofErr w:type="spellStart"/>
      <w:r w:rsidRPr="009A0F3B">
        <w:rPr>
          <w:rFonts w:ascii="Calibri" w:eastAsia="Times New Roman" w:hAnsi="Calibri" w:cs="Calibri"/>
        </w:rPr>
        <w:t>OrderTime</w:t>
      </w:r>
      <w:proofErr w:type="spellEnd"/>
      <w:r w:rsidRPr="009A0F3B">
        <w:rPr>
          <w:rFonts w:ascii="Calibri" w:eastAsia="Times New Roman" w:hAnsi="Calibri" w:cs="Calibri"/>
        </w:rPr>
        <w:t>, which are linked to a Date dimension (Year, Quarter, Month, Day) and optionally a Time dimension (hour of day) for trend and peak</w:t>
      </w:r>
      <w:r w:rsidRPr="009A0F3B">
        <w:rPr>
          <w:rFonts w:ascii="Calibri" w:eastAsia="Times New Roman" w:hAnsi="Calibri" w:cs="Calibri"/>
        </w:rPr>
        <w:noBreakHyphen/>
        <w:t>hour analysis.​</w:t>
      </w:r>
    </w:p>
    <w:p w14:paraId="1AA9FC04" w14:textId="77777777" w:rsidR="00614E18" w:rsidRPr="009A0F3B" w:rsidRDefault="00614E18" w:rsidP="00614E18">
      <w:pPr>
        <w:numPr>
          <w:ilvl w:val="1"/>
          <w:numId w:val="18"/>
        </w:numPr>
        <w:rPr>
          <w:rFonts w:ascii="Calibri" w:eastAsia="Times New Roman" w:hAnsi="Calibri" w:cs="Calibri"/>
        </w:rPr>
      </w:pPr>
      <w:r w:rsidRPr="009A0F3B">
        <w:rPr>
          <w:rFonts w:ascii="Calibri" w:eastAsia="Times New Roman" w:hAnsi="Calibri" w:cs="Calibri"/>
        </w:rPr>
        <w:t>All sales in the analytical model use the store’s local time zone; late</w:t>
      </w:r>
      <w:r w:rsidRPr="009A0F3B">
        <w:rPr>
          <w:rFonts w:ascii="Calibri" w:eastAsia="Times New Roman" w:hAnsi="Calibri" w:cs="Calibri"/>
        </w:rPr>
        <w:noBreakHyphen/>
        <w:t>night orders after midnight belong to their actual calendar date, not the prior business day.​</w:t>
      </w:r>
    </w:p>
    <w:p w14:paraId="0635D94F" w14:textId="77777777" w:rsidR="00614E18" w:rsidRPr="009A0F3B" w:rsidRDefault="00614E18" w:rsidP="00614E18">
      <w:pPr>
        <w:numPr>
          <w:ilvl w:val="0"/>
          <w:numId w:val="18"/>
        </w:numPr>
        <w:rPr>
          <w:rFonts w:ascii="Calibri" w:eastAsia="Times New Roman" w:hAnsi="Calibri" w:cs="Calibri"/>
        </w:rPr>
      </w:pPr>
      <w:r w:rsidRPr="009A0F3B">
        <w:rPr>
          <w:rFonts w:ascii="Calibri" w:eastAsia="Times New Roman" w:hAnsi="Calibri" w:cs="Calibri"/>
        </w:rPr>
        <w:t>Store and channel modeling</w:t>
      </w:r>
    </w:p>
    <w:p w14:paraId="5ADE537C" w14:textId="77777777" w:rsidR="00614E18" w:rsidRPr="009A0F3B" w:rsidRDefault="00614E18" w:rsidP="00614E18">
      <w:pPr>
        <w:numPr>
          <w:ilvl w:val="1"/>
          <w:numId w:val="18"/>
        </w:numPr>
        <w:rPr>
          <w:rFonts w:ascii="Calibri" w:eastAsia="Times New Roman" w:hAnsi="Calibri" w:cs="Calibri"/>
        </w:rPr>
      </w:pPr>
      <w:r w:rsidRPr="009A0F3B">
        <w:rPr>
          <w:rFonts w:ascii="Calibri" w:eastAsia="Times New Roman" w:hAnsi="Calibri" w:cs="Calibri"/>
        </w:rPr>
        <w:t>Each order is placed at exactly one Store (location) and through one Channel (dine</w:t>
      </w:r>
      <w:r w:rsidRPr="009A0F3B">
        <w:rPr>
          <w:rFonts w:ascii="Calibri" w:eastAsia="Times New Roman" w:hAnsi="Calibri" w:cs="Calibri"/>
        </w:rPr>
        <w:noBreakHyphen/>
        <w:t>in, delivery, takeout, online), modeled as separate dimensions for performance comparison.​</w:t>
      </w:r>
    </w:p>
    <w:p w14:paraId="1E35A732" w14:textId="77777777" w:rsidR="00614E18" w:rsidRPr="009A0F3B" w:rsidRDefault="00614E18" w:rsidP="00614E18">
      <w:pPr>
        <w:numPr>
          <w:ilvl w:val="1"/>
          <w:numId w:val="18"/>
        </w:numPr>
        <w:rPr>
          <w:rFonts w:ascii="Calibri" w:eastAsia="Times New Roman" w:hAnsi="Calibri" w:cs="Calibri"/>
        </w:rPr>
      </w:pPr>
      <w:r w:rsidRPr="009A0F3B">
        <w:rPr>
          <w:rFonts w:ascii="Calibri" w:eastAsia="Times New Roman" w:hAnsi="Calibri" w:cs="Calibri"/>
        </w:rPr>
        <w:lastRenderedPageBreak/>
        <w:t>A store must exist and be active on the order date for the order to be considered valid in the fact table.​</w:t>
      </w:r>
    </w:p>
    <w:p w14:paraId="0B5BF944" w14:textId="77777777" w:rsidR="00614E18" w:rsidRPr="009A0F3B" w:rsidRDefault="00614E18" w:rsidP="00614E18">
      <w:pPr>
        <w:numPr>
          <w:ilvl w:val="0"/>
          <w:numId w:val="18"/>
        </w:numPr>
        <w:rPr>
          <w:rFonts w:ascii="Calibri" w:eastAsia="Times New Roman" w:hAnsi="Calibri" w:cs="Calibri"/>
        </w:rPr>
      </w:pPr>
      <w:r w:rsidRPr="009A0F3B">
        <w:rPr>
          <w:rFonts w:ascii="Calibri" w:eastAsia="Times New Roman" w:hAnsi="Calibri" w:cs="Calibri"/>
        </w:rPr>
        <w:t>Customer and loyalty assumptions</w:t>
      </w:r>
    </w:p>
    <w:p w14:paraId="62765FD9" w14:textId="77777777" w:rsidR="00614E18" w:rsidRPr="009A0F3B" w:rsidRDefault="00614E18" w:rsidP="00614E18">
      <w:pPr>
        <w:numPr>
          <w:ilvl w:val="1"/>
          <w:numId w:val="18"/>
        </w:numPr>
        <w:rPr>
          <w:rFonts w:ascii="Calibri" w:eastAsia="Times New Roman" w:hAnsi="Calibri" w:cs="Calibri"/>
        </w:rPr>
      </w:pPr>
      <w:r w:rsidRPr="009A0F3B">
        <w:rPr>
          <w:rFonts w:ascii="Calibri" w:eastAsia="Times New Roman" w:hAnsi="Calibri" w:cs="Calibri"/>
        </w:rPr>
        <w:t>When customer data is available, each order can optionally reference one </w:t>
      </w:r>
      <w:proofErr w:type="spellStart"/>
      <w:r w:rsidRPr="009A0F3B">
        <w:rPr>
          <w:rFonts w:ascii="Calibri" w:eastAsia="Times New Roman" w:hAnsi="Calibri" w:cs="Calibri"/>
        </w:rPr>
        <w:t>CustomerID</w:t>
      </w:r>
      <w:proofErr w:type="spellEnd"/>
      <w:r w:rsidRPr="009A0F3B">
        <w:rPr>
          <w:rFonts w:ascii="Calibri" w:eastAsia="Times New Roman" w:hAnsi="Calibri" w:cs="Calibri"/>
        </w:rPr>
        <w:t>; anonymous walk</w:t>
      </w:r>
      <w:r w:rsidRPr="009A0F3B">
        <w:rPr>
          <w:rFonts w:ascii="Calibri" w:eastAsia="Times New Roman" w:hAnsi="Calibri" w:cs="Calibri"/>
        </w:rPr>
        <w:noBreakHyphen/>
        <w:t>in orders are stored with a special “Unknown” customer in the customer dimension.​</w:t>
      </w:r>
    </w:p>
    <w:p w14:paraId="7247DFDF" w14:textId="77777777" w:rsidR="00614E18" w:rsidRPr="009A0F3B" w:rsidRDefault="00614E18" w:rsidP="00614E18">
      <w:pPr>
        <w:numPr>
          <w:ilvl w:val="1"/>
          <w:numId w:val="18"/>
        </w:numPr>
        <w:rPr>
          <w:rFonts w:ascii="Calibri" w:eastAsia="Times New Roman" w:hAnsi="Calibri" w:cs="Calibri"/>
        </w:rPr>
      </w:pPr>
      <w:r w:rsidRPr="009A0F3B">
        <w:rPr>
          <w:rFonts w:ascii="Calibri" w:eastAsia="Times New Roman" w:hAnsi="Calibri" w:cs="Calibri"/>
        </w:rPr>
        <w:t>Customer attributes such as loyalty tier or segment are treated as slowly changing dimensions; historical orders retain the attributes valid at the time of the order.​</w:t>
      </w:r>
    </w:p>
    <w:p w14:paraId="4A645842" w14:textId="77777777" w:rsidR="00614E18" w:rsidRPr="009A0F3B" w:rsidRDefault="00614E18" w:rsidP="00614E18">
      <w:pPr>
        <w:numPr>
          <w:ilvl w:val="0"/>
          <w:numId w:val="18"/>
        </w:numPr>
        <w:rPr>
          <w:rFonts w:ascii="Calibri" w:eastAsia="Times New Roman" w:hAnsi="Calibri" w:cs="Calibri"/>
        </w:rPr>
      </w:pPr>
      <w:r w:rsidRPr="009A0F3B">
        <w:rPr>
          <w:rFonts w:ascii="Calibri" w:eastAsia="Times New Roman" w:hAnsi="Calibri" w:cs="Calibri"/>
        </w:rPr>
        <w:t>Data quality and uniqueness rules</w:t>
      </w:r>
    </w:p>
    <w:p w14:paraId="069ACBB3" w14:textId="77777777" w:rsidR="00614E18" w:rsidRPr="009A0F3B" w:rsidRDefault="00614E18" w:rsidP="00614E18">
      <w:pPr>
        <w:numPr>
          <w:ilvl w:val="1"/>
          <w:numId w:val="18"/>
        </w:numPr>
        <w:rPr>
          <w:rFonts w:ascii="Calibri" w:eastAsia="Times New Roman" w:hAnsi="Calibri" w:cs="Calibri"/>
        </w:rPr>
      </w:pPr>
      <w:proofErr w:type="spellStart"/>
      <w:r w:rsidRPr="009A0F3B">
        <w:rPr>
          <w:rFonts w:ascii="Calibri" w:eastAsia="Times New Roman" w:hAnsi="Calibri" w:cs="Calibri"/>
        </w:rPr>
        <w:t>OrderID</w:t>
      </w:r>
      <w:proofErr w:type="spellEnd"/>
      <w:r w:rsidRPr="009A0F3B">
        <w:rPr>
          <w:rFonts w:ascii="Calibri" w:eastAsia="Times New Roman" w:hAnsi="Calibri" w:cs="Calibri"/>
        </w:rPr>
        <w:t>, </w:t>
      </w:r>
      <w:proofErr w:type="spellStart"/>
      <w:r w:rsidRPr="009A0F3B">
        <w:rPr>
          <w:rFonts w:ascii="Calibri" w:eastAsia="Times New Roman" w:hAnsi="Calibri" w:cs="Calibri"/>
        </w:rPr>
        <w:t>PizzaID</w:t>
      </w:r>
      <w:proofErr w:type="spellEnd"/>
      <w:r w:rsidRPr="009A0F3B">
        <w:rPr>
          <w:rFonts w:ascii="Calibri" w:eastAsia="Times New Roman" w:hAnsi="Calibri" w:cs="Calibri"/>
        </w:rPr>
        <w:t>, </w:t>
      </w:r>
      <w:proofErr w:type="spellStart"/>
      <w:r w:rsidRPr="009A0F3B">
        <w:rPr>
          <w:rFonts w:ascii="Calibri" w:eastAsia="Times New Roman" w:hAnsi="Calibri" w:cs="Calibri"/>
        </w:rPr>
        <w:t>StoreID</w:t>
      </w:r>
      <w:proofErr w:type="spellEnd"/>
      <w:r w:rsidRPr="009A0F3B">
        <w:rPr>
          <w:rFonts w:ascii="Calibri" w:eastAsia="Times New Roman" w:hAnsi="Calibri" w:cs="Calibri"/>
        </w:rPr>
        <w:t>, and other business keys must be unique and non</w:t>
      </w:r>
      <w:r w:rsidRPr="009A0F3B">
        <w:rPr>
          <w:rFonts w:ascii="Calibri" w:eastAsia="Times New Roman" w:hAnsi="Calibri" w:cs="Calibri"/>
        </w:rPr>
        <w:noBreakHyphen/>
        <w:t>null in their respective dimension tables; referential integrity is enforced between fact and dimensions.​</w:t>
      </w:r>
    </w:p>
    <w:p w14:paraId="7B853ED5" w14:textId="77777777" w:rsidR="00614E18" w:rsidRPr="009A0F3B" w:rsidRDefault="00614E18" w:rsidP="00614E18">
      <w:pPr>
        <w:numPr>
          <w:ilvl w:val="1"/>
          <w:numId w:val="18"/>
        </w:numPr>
        <w:rPr>
          <w:rFonts w:ascii="Calibri" w:eastAsia="Times New Roman" w:hAnsi="Calibri" w:cs="Calibri"/>
        </w:rPr>
      </w:pPr>
      <w:r w:rsidRPr="009A0F3B">
        <w:rPr>
          <w:rFonts w:ascii="Calibri" w:eastAsia="Times New Roman" w:hAnsi="Calibri" w:cs="Calibri"/>
        </w:rPr>
        <w:t>Negative quantities are not allowed; returns or cancellations are modeled as separate transactions (e.g., a reversal entry with its own </w:t>
      </w:r>
      <w:proofErr w:type="spellStart"/>
      <w:r w:rsidRPr="009A0F3B">
        <w:rPr>
          <w:rFonts w:ascii="Calibri" w:eastAsia="Times New Roman" w:hAnsi="Calibri" w:cs="Calibri"/>
        </w:rPr>
        <w:t>OrderID</w:t>
      </w:r>
      <w:proofErr w:type="spellEnd"/>
      <w:r w:rsidRPr="009A0F3B">
        <w:rPr>
          <w:rFonts w:ascii="Calibri" w:eastAsia="Times New Roman" w:hAnsi="Calibri" w:cs="Calibri"/>
        </w:rPr>
        <w:t>) rather than negative line items.​</w:t>
      </w:r>
    </w:p>
    <w:p w14:paraId="397A44C7" w14:textId="77777777" w:rsidR="008D344B" w:rsidRDefault="008D344B" w:rsidP="00A57394">
      <w:pPr>
        <w:pStyle w:val="Heading1"/>
        <w:spacing w:after="240"/>
      </w:pPr>
    </w:p>
    <w:p w14:paraId="38C9A935" w14:textId="77777777" w:rsidR="00AC4D26" w:rsidRDefault="00AC4D26" w:rsidP="00AC4D26">
      <w:pPr>
        <w:rPr>
          <w:rFonts w:ascii="Calibri" w:eastAsia="Times New Roman" w:hAnsi="Calibri" w:cs="Calibri"/>
          <w:color w:val="330370"/>
          <w:sz w:val="32"/>
          <w:szCs w:val="32"/>
        </w:rPr>
      </w:pPr>
    </w:p>
    <w:p w14:paraId="15372D46" w14:textId="77777777" w:rsidR="00AC4D26" w:rsidRDefault="00AC4D26" w:rsidP="00AC4D26">
      <w:pPr>
        <w:rPr>
          <w:rFonts w:ascii="Calibri" w:eastAsia="Times New Roman" w:hAnsi="Calibri" w:cs="Calibri"/>
          <w:color w:val="330370"/>
          <w:sz w:val="32"/>
          <w:szCs w:val="32"/>
        </w:rPr>
      </w:pPr>
    </w:p>
    <w:p w14:paraId="5F242E77" w14:textId="77777777" w:rsidR="00AC4D26" w:rsidRDefault="00AC4D26" w:rsidP="00AC4D26">
      <w:pPr>
        <w:rPr>
          <w:rFonts w:ascii="Calibri" w:eastAsia="Times New Roman" w:hAnsi="Calibri" w:cs="Calibri"/>
          <w:color w:val="330370"/>
          <w:sz w:val="32"/>
          <w:szCs w:val="32"/>
        </w:rPr>
      </w:pPr>
    </w:p>
    <w:p w14:paraId="3EC0FE59" w14:textId="77777777" w:rsidR="00AC4D26" w:rsidRDefault="00AC4D26" w:rsidP="00AC4D26">
      <w:pPr>
        <w:rPr>
          <w:rFonts w:ascii="Calibri" w:eastAsia="Times New Roman" w:hAnsi="Calibri" w:cs="Calibri"/>
          <w:color w:val="330370"/>
          <w:sz w:val="32"/>
          <w:szCs w:val="32"/>
        </w:rPr>
      </w:pPr>
    </w:p>
    <w:p w14:paraId="18E131E0" w14:textId="77777777" w:rsidR="00AC4D26" w:rsidRDefault="00AC4D26" w:rsidP="00AC4D26">
      <w:pPr>
        <w:rPr>
          <w:rFonts w:ascii="Calibri" w:eastAsia="Times New Roman" w:hAnsi="Calibri" w:cs="Calibri"/>
          <w:color w:val="330370"/>
          <w:sz w:val="32"/>
          <w:szCs w:val="32"/>
        </w:rPr>
      </w:pPr>
    </w:p>
    <w:p w14:paraId="34CB2A71" w14:textId="77777777" w:rsidR="00AC4D26" w:rsidRDefault="00AC4D26" w:rsidP="00AC4D26">
      <w:pPr>
        <w:rPr>
          <w:rFonts w:ascii="Calibri" w:eastAsia="Times New Roman" w:hAnsi="Calibri" w:cs="Calibri"/>
          <w:color w:val="330370"/>
          <w:sz w:val="32"/>
          <w:szCs w:val="32"/>
        </w:rPr>
      </w:pPr>
    </w:p>
    <w:p w14:paraId="278D0622" w14:textId="77777777" w:rsidR="00AC4D26" w:rsidRDefault="00AC4D26" w:rsidP="00AC4D26">
      <w:pPr>
        <w:rPr>
          <w:rFonts w:ascii="Calibri" w:eastAsia="Times New Roman" w:hAnsi="Calibri" w:cs="Calibri"/>
          <w:color w:val="330370"/>
          <w:sz w:val="32"/>
          <w:szCs w:val="32"/>
        </w:rPr>
      </w:pPr>
    </w:p>
    <w:p w14:paraId="3BCFF5F6" w14:textId="77777777" w:rsidR="00AC4D26" w:rsidRDefault="00AC4D26" w:rsidP="00AC4D26">
      <w:pPr>
        <w:rPr>
          <w:rFonts w:ascii="Calibri" w:eastAsia="Times New Roman" w:hAnsi="Calibri" w:cs="Calibri"/>
          <w:color w:val="330370"/>
          <w:sz w:val="32"/>
          <w:szCs w:val="32"/>
        </w:rPr>
      </w:pPr>
    </w:p>
    <w:p w14:paraId="26205ECF" w14:textId="77777777" w:rsidR="00AC4D26" w:rsidRDefault="00AC4D26" w:rsidP="00AC4D26">
      <w:pPr>
        <w:rPr>
          <w:rFonts w:ascii="Calibri" w:eastAsia="Times New Roman" w:hAnsi="Calibri" w:cs="Calibri"/>
          <w:color w:val="330370"/>
          <w:sz w:val="32"/>
          <w:szCs w:val="32"/>
        </w:rPr>
      </w:pPr>
    </w:p>
    <w:p w14:paraId="6F5ED68D" w14:textId="77777777" w:rsidR="00AC4D26" w:rsidRDefault="00AC4D26" w:rsidP="00AC4D26">
      <w:pPr>
        <w:rPr>
          <w:rFonts w:ascii="Calibri" w:eastAsia="Times New Roman" w:hAnsi="Calibri" w:cs="Calibri"/>
          <w:color w:val="330370"/>
          <w:sz w:val="32"/>
          <w:szCs w:val="32"/>
        </w:rPr>
      </w:pPr>
    </w:p>
    <w:p w14:paraId="235692F4" w14:textId="77777777" w:rsidR="00AC4D26" w:rsidRDefault="00AC4D26" w:rsidP="00AC4D26">
      <w:pPr>
        <w:rPr>
          <w:rFonts w:ascii="Calibri" w:eastAsia="Times New Roman" w:hAnsi="Calibri" w:cs="Calibri"/>
          <w:color w:val="330370"/>
          <w:sz w:val="32"/>
          <w:szCs w:val="32"/>
        </w:rPr>
      </w:pPr>
    </w:p>
    <w:p w14:paraId="72CA9CA0" w14:textId="3A0A7E24" w:rsidR="00C534F9" w:rsidRPr="00C534F9" w:rsidRDefault="00C534F9" w:rsidP="00C534F9">
      <w:pPr>
        <w:pStyle w:val="Heading1"/>
        <w:rPr>
          <w:rFonts w:ascii="Calibri" w:hAnsi="Calibri" w:cs="Calibri"/>
          <w:b/>
          <w:bCs/>
          <w:color w:val="330370"/>
          <w:sz w:val="36"/>
          <w:szCs w:val="36"/>
        </w:rPr>
      </w:pPr>
      <w:bookmarkStart w:id="6" w:name="_Toc212492554"/>
      <w:bookmarkStart w:id="7" w:name="_Toc212496489"/>
      <w:r w:rsidRPr="00C534F9">
        <w:rPr>
          <w:noProof/>
          <w:sz w:val="36"/>
          <w:szCs w:val="36"/>
        </w:rPr>
        <w:lastRenderedPageBreak/>
        <w:drawing>
          <wp:anchor distT="0" distB="0" distL="114300" distR="114300" simplePos="0" relativeHeight="251665408" behindDoc="0" locked="0" layoutInCell="1" allowOverlap="1" wp14:anchorId="61E7A713" wp14:editId="0F0174F9">
            <wp:simplePos x="0" y="0"/>
            <wp:positionH relativeFrom="column">
              <wp:posOffset>0</wp:posOffset>
            </wp:positionH>
            <wp:positionV relativeFrom="paragraph">
              <wp:posOffset>368300</wp:posOffset>
            </wp:positionV>
            <wp:extent cx="776605" cy="66040"/>
            <wp:effectExtent l="0" t="0" r="0" b="0"/>
            <wp:wrapSquare wrapText="bothSides"/>
            <wp:docPr id="1192997154" name="Picture 22">
              <a:extLst xmlns:a="http://schemas.openxmlformats.org/drawingml/2006/main">
                <a:ext uri="{FF2B5EF4-FFF2-40B4-BE49-F238E27FC236}">
                  <a16:creationId xmlns:a16="http://schemas.microsoft.com/office/drawing/2014/main" id="{C337D6C7-82FB-D4D8-3D07-D42D7246A9D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C337D6C7-82FB-D4D8-3D07-D42D7246A9D1}"/>
                        </a:ext>
                        <a:ext uri="{C183D7F6-B498-43B3-948B-1728B52AA6E4}">
                          <adec:decorative xmlns:adec="http://schemas.microsoft.com/office/drawing/2017/decorative" val="1"/>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76605" cy="66040"/>
                    </a:xfrm>
                    <a:prstGeom prst="rect">
                      <a:avLst/>
                    </a:prstGeom>
                  </pic:spPr>
                </pic:pic>
              </a:graphicData>
            </a:graphic>
            <wp14:sizeRelH relativeFrom="page">
              <wp14:pctWidth>0</wp14:pctWidth>
            </wp14:sizeRelH>
            <wp14:sizeRelV relativeFrom="page">
              <wp14:pctHeight>0</wp14:pctHeight>
            </wp14:sizeRelV>
          </wp:anchor>
        </w:drawing>
      </w:r>
      <w:bookmarkEnd w:id="6"/>
      <w:bookmarkEnd w:id="7"/>
      <w:r w:rsidR="00B95478">
        <w:rPr>
          <w:rFonts w:ascii="Calibri" w:hAnsi="Calibri" w:cs="Calibri"/>
          <w:b/>
          <w:bCs/>
          <w:color w:val="330370"/>
          <w:sz w:val="36"/>
          <w:szCs w:val="36"/>
        </w:rPr>
        <w:t>ENTITY RELATIONSHIPS</w:t>
      </w:r>
    </w:p>
    <w:p w14:paraId="49FA6A75" w14:textId="77777777" w:rsidR="00AC4D26" w:rsidRDefault="00AC4D26" w:rsidP="00AC4D26">
      <w:pPr>
        <w:rPr>
          <w:rFonts w:ascii="Calibri" w:eastAsia="Times New Roman" w:hAnsi="Calibri" w:cs="Calibri"/>
          <w:color w:val="330370"/>
          <w:sz w:val="32"/>
          <w:szCs w:val="32"/>
        </w:rPr>
      </w:pPr>
    </w:p>
    <w:p w14:paraId="7198ACF2" w14:textId="5681BB47" w:rsidR="00AC4D26" w:rsidRDefault="00AC4D26" w:rsidP="00AC4D26">
      <w:pPr>
        <w:rPr>
          <w:rFonts w:ascii="Calibri" w:eastAsia="Times New Roman" w:hAnsi="Calibri" w:cs="Calibri"/>
          <w:color w:val="330370"/>
          <w:sz w:val="32"/>
          <w:szCs w:val="32"/>
        </w:rPr>
      </w:pPr>
      <w:r w:rsidRPr="00D01010">
        <w:rPr>
          <w:rFonts w:ascii="Calibri" w:eastAsia="Times New Roman" w:hAnsi="Calibri" w:cs="Calibri"/>
          <w:color w:val="330370"/>
          <w:sz w:val="32"/>
          <w:szCs w:val="32"/>
        </w:rPr>
        <w:t>Entity Relationship (ER) diagram</w:t>
      </w:r>
    </w:p>
    <w:p w14:paraId="092FAA3E" w14:textId="77777777" w:rsidR="00AC4D26" w:rsidRPr="006A75D5" w:rsidRDefault="00AC4D26" w:rsidP="00AC4D26">
      <w:pPr>
        <w:pStyle w:val="FeatureText"/>
      </w:pPr>
      <w:r w:rsidRPr="006A75D5">
        <w:rPr>
          <w:noProof/>
        </w:rPr>
        <w:drawing>
          <wp:inline distT="0" distB="0" distL="0" distR="0" wp14:anchorId="2D32E1B9" wp14:editId="436E097A">
            <wp:extent cx="6544026" cy="3613150"/>
            <wp:effectExtent l="0" t="0" r="952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48747" cy="3615757"/>
                    </a:xfrm>
                    <a:prstGeom prst="rect">
                      <a:avLst/>
                    </a:prstGeom>
                    <a:noFill/>
                    <a:ln>
                      <a:noFill/>
                    </a:ln>
                  </pic:spPr>
                </pic:pic>
              </a:graphicData>
            </a:graphic>
          </wp:inline>
        </w:drawing>
      </w:r>
    </w:p>
    <w:p w14:paraId="04A2B66A" w14:textId="77777777" w:rsidR="00AC4D26" w:rsidRDefault="00AC4D26" w:rsidP="00AC4D26">
      <w:pPr>
        <w:rPr>
          <w:rFonts w:ascii="Calibri" w:eastAsia="Times New Roman" w:hAnsi="Calibri" w:cs="Calibri"/>
          <w:color w:val="330370"/>
          <w:sz w:val="32"/>
          <w:szCs w:val="32"/>
        </w:rPr>
      </w:pPr>
      <w:r w:rsidRPr="00D7348A">
        <w:rPr>
          <w:rFonts w:ascii="Calibri" w:eastAsia="Times New Roman" w:hAnsi="Calibri" w:cs="Calibri"/>
          <w:color w:val="330370"/>
          <w:sz w:val="32"/>
          <w:szCs w:val="32"/>
        </w:rPr>
        <w:t>Relational Data Schema</w:t>
      </w:r>
    </w:p>
    <w:p w14:paraId="1BA5BE83" w14:textId="77777777" w:rsidR="002B4554" w:rsidRDefault="00AC4D26" w:rsidP="0053112B">
      <w:pPr>
        <w:rPr>
          <w:rFonts w:ascii="Calibri" w:eastAsia="Times New Roman" w:hAnsi="Calibri" w:cs="Calibri"/>
        </w:rPr>
      </w:pPr>
      <w:r w:rsidRPr="00593DB3">
        <w:rPr>
          <w:rFonts w:ascii="Calibri" w:eastAsia="Times New Roman" w:hAnsi="Calibri" w:cs="Calibri"/>
          <w:noProof/>
        </w:rPr>
        <w:drawing>
          <wp:inline distT="0" distB="0" distL="0" distR="0" wp14:anchorId="682CAADE" wp14:editId="7FF3B4DA">
            <wp:extent cx="6383671" cy="20510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94013" cy="2054373"/>
                    </a:xfrm>
                    <a:prstGeom prst="rect">
                      <a:avLst/>
                    </a:prstGeom>
                    <a:noFill/>
                    <a:ln>
                      <a:noFill/>
                    </a:ln>
                  </pic:spPr>
                </pic:pic>
              </a:graphicData>
            </a:graphic>
          </wp:inline>
        </w:drawing>
      </w:r>
    </w:p>
    <w:p w14:paraId="0D208F86" w14:textId="77777777" w:rsidR="000E5ACC" w:rsidRDefault="000E5ACC" w:rsidP="0053112B">
      <w:pPr>
        <w:rPr>
          <w:rFonts w:ascii="Calibri" w:eastAsia="Times New Roman" w:hAnsi="Calibri" w:cs="Calibri"/>
        </w:rPr>
      </w:pPr>
    </w:p>
    <w:p w14:paraId="5D6CD817" w14:textId="77777777" w:rsidR="000E5ACC" w:rsidRDefault="000E5ACC" w:rsidP="0053112B">
      <w:pPr>
        <w:rPr>
          <w:rFonts w:ascii="Calibri" w:eastAsia="Times New Roman" w:hAnsi="Calibri" w:cs="Calibri"/>
        </w:rPr>
      </w:pPr>
    </w:p>
    <w:p w14:paraId="33AAC745" w14:textId="5859F277" w:rsidR="000E5ACC" w:rsidRDefault="000E5ACC" w:rsidP="000E5ACC">
      <w:pPr>
        <w:pStyle w:val="Heading1"/>
        <w:rPr>
          <w:rFonts w:ascii="Calibri" w:hAnsi="Calibri" w:cs="Calibri"/>
          <w:b/>
          <w:bCs/>
          <w:color w:val="330370"/>
          <w:sz w:val="36"/>
          <w:szCs w:val="36"/>
        </w:rPr>
      </w:pPr>
      <w:r w:rsidRPr="00C534F9">
        <w:rPr>
          <w:noProof/>
          <w:sz w:val="36"/>
          <w:szCs w:val="36"/>
        </w:rPr>
        <w:lastRenderedPageBreak/>
        <w:drawing>
          <wp:anchor distT="0" distB="0" distL="114300" distR="114300" simplePos="0" relativeHeight="251667456" behindDoc="0" locked="0" layoutInCell="1" allowOverlap="1" wp14:anchorId="39AB5E89" wp14:editId="7E5677A5">
            <wp:simplePos x="0" y="0"/>
            <wp:positionH relativeFrom="column">
              <wp:posOffset>0</wp:posOffset>
            </wp:positionH>
            <wp:positionV relativeFrom="paragraph">
              <wp:posOffset>368300</wp:posOffset>
            </wp:positionV>
            <wp:extent cx="776605" cy="66040"/>
            <wp:effectExtent l="0" t="0" r="0" b="0"/>
            <wp:wrapSquare wrapText="bothSides"/>
            <wp:docPr id="1" name="Picture 22">
              <a:extLst xmlns:a="http://schemas.openxmlformats.org/drawingml/2006/main">
                <a:ext uri="{FF2B5EF4-FFF2-40B4-BE49-F238E27FC236}">
                  <a16:creationId xmlns:a16="http://schemas.microsoft.com/office/drawing/2014/main" id="{C337D6C7-82FB-D4D8-3D07-D42D7246A9D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C337D6C7-82FB-D4D8-3D07-D42D7246A9D1}"/>
                        </a:ext>
                        <a:ext uri="{C183D7F6-B498-43B3-948B-1728B52AA6E4}">
                          <adec:decorative xmlns:adec="http://schemas.microsoft.com/office/drawing/2017/decorative" val="1"/>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76605" cy="66040"/>
                    </a:xfrm>
                    <a:prstGeom prst="rect">
                      <a:avLst/>
                    </a:prstGeom>
                  </pic:spPr>
                </pic:pic>
              </a:graphicData>
            </a:graphic>
            <wp14:sizeRelH relativeFrom="page">
              <wp14:pctWidth>0</wp14:pctWidth>
            </wp14:sizeRelH>
            <wp14:sizeRelV relativeFrom="page">
              <wp14:pctHeight>0</wp14:pctHeight>
            </wp14:sizeRelV>
          </wp:anchor>
        </w:drawing>
      </w:r>
      <w:r w:rsidR="00722543">
        <w:rPr>
          <w:rFonts w:ascii="Calibri" w:hAnsi="Calibri" w:cs="Calibri"/>
          <w:b/>
          <w:bCs/>
          <w:color w:val="330370"/>
          <w:sz w:val="36"/>
          <w:szCs w:val="36"/>
        </w:rPr>
        <w:t>SQL DATABASE</w:t>
      </w:r>
    </w:p>
    <w:p w14:paraId="5A52385C" w14:textId="77777777" w:rsidR="00722543" w:rsidRDefault="00722543" w:rsidP="00722543">
      <w:pPr>
        <w:rPr>
          <w:lang w:eastAsia="en-US"/>
        </w:rPr>
      </w:pPr>
    </w:p>
    <w:p w14:paraId="649DDB85" w14:textId="77777777" w:rsidR="00BA7A0B" w:rsidRPr="00BA7A0B" w:rsidRDefault="00BA7A0B" w:rsidP="00BA7A0B">
      <w:pPr>
        <w:jc w:val="both"/>
        <w:rPr>
          <w:rFonts w:ascii="Calibri" w:hAnsi="Calibri" w:cs="Calibri"/>
          <w:b/>
          <w:bCs/>
          <w:sz w:val="24"/>
          <w:lang w:eastAsia="en-US"/>
        </w:rPr>
      </w:pPr>
      <w:r w:rsidRPr="00BA7A0B">
        <w:rPr>
          <w:rFonts w:ascii="Calibri" w:hAnsi="Calibri" w:cs="Calibri"/>
          <w:b/>
          <w:bCs/>
          <w:sz w:val="24"/>
          <w:lang w:eastAsia="en-US"/>
        </w:rPr>
        <w:t>Database overview</w:t>
      </w:r>
    </w:p>
    <w:p w14:paraId="16FB6DB6" w14:textId="77777777" w:rsidR="00BA7A0B" w:rsidRPr="00BA7A0B" w:rsidRDefault="00BA7A0B" w:rsidP="00BA7A0B">
      <w:pPr>
        <w:jc w:val="both"/>
        <w:rPr>
          <w:rFonts w:ascii="Calibri" w:hAnsi="Calibri" w:cs="Calibri"/>
          <w:sz w:val="24"/>
          <w:lang w:eastAsia="en-US"/>
        </w:rPr>
      </w:pPr>
      <w:r w:rsidRPr="00BA7A0B">
        <w:rPr>
          <w:rFonts w:ascii="Calibri" w:hAnsi="Calibri" w:cs="Calibri"/>
          <w:sz w:val="24"/>
          <w:lang w:eastAsia="en-US"/>
        </w:rPr>
        <w:t xml:space="preserve">A relational SQL database was created using a physical data model to store pizza sales and customer order information. The schema includes five core tables: orders, </w:t>
      </w:r>
      <w:proofErr w:type="spellStart"/>
      <w:r w:rsidRPr="00BA7A0B">
        <w:rPr>
          <w:rFonts w:ascii="Calibri" w:hAnsi="Calibri" w:cs="Calibri"/>
          <w:sz w:val="24"/>
          <w:lang w:eastAsia="en-US"/>
        </w:rPr>
        <w:t>order_details</w:t>
      </w:r>
      <w:proofErr w:type="spellEnd"/>
      <w:r w:rsidRPr="00BA7A0B">
        <w:rPr>
          <w:rFonts w:ascii="Calibri" w:hAnsi="Calibri" w:cs="Calibri"/>
          <w:sz w:val="24"/>
          <w:lang w:eastAsia="en-US"/>
        </w:rPr>
        <w:t xml:space="preserve">, pizzas, </w:t>
      </w:r>
      <w:proofErr w:type="spellStart"/>
      <w:r w:rsidRPr="00BA7A0B">
        <w:rPr>
          <w:rFonts w:ascii="Calibri" w:hAnsi="Calibri" w:cs="Calibri"/>
          <w:sz w:val="24"/>
          <w:lang w:eastAsia="en-US"/>
        </w:rPr>
        <w:t>pizza_types</w:t>
      </w:r>
      <w:proofErr w:type="spellEnd"/>
      <w:r w:rsidRPr="00BA7A0B">
        <w:rPr>
          <w:rFonts w:ascii="Calibri" w:hAnsi="Calibri" w:cs="Calibri"/>
          <w:sz w:val="24"/>
          <w:lang w:eastAsia="en-US"/>
        </w:rPr>
        <w:t xml:space="preserve">, and a learning table </w:t>
      </w:r>
      <w:proofErr w:type="spellStart"/>
      <w:r w:rsidRPr="00BA7A0B">
        <w:rPr>
          <w:rFonts w:ascii="Calibri" w:hAnsi="Calibri" w:cs="Calibri"/>
          <w:sz w:val="24"/>
          <w:lang w:eastAsia="en-US"/>
        </w:rPr>
        <w:t>customer_orders</w:t>
      </w:r>
      <w:proofErr w:type="spellEnd"/>
      <w:r w:rsidRPr="00BA7A0B">
        <w:rPr>
          <w:rFonts w:ascii="Calibri" w:hAnsi="Calibri" w:cs="Calibri"/>
          <w:sz w:val="24"/>
          <w:lang w:eastAsia="en-US"/>
        </w:rPr>
        <w:t xml:space="preserve"> used to capture new orders from a Microsoft Form.​</w:t>
      </w:r>
    </w:p>
    <w:p w14:paraId="46ACA447" w14:textId="77777777" w:rsidR="00BA7A0B" w:rsidRPr="00BA7A0B" w:rsidRDefault="00BA7A0B" w:rsidP="00BA7A0B">
      <w:pPr>
        <w:jc w:val="both"/>
        <w:rPr>
          <w:rFonts w:ascii="Calibri" w:hAnsi="Calibri" w:cs="Calibri"/>
          <w:sz w:val="24"/>
          <w:lang w:eastAsia="en-US"/>
        </w:rPr>
      </w:pPr>
    </w:p>
    <w:p w14:paraId="6827045E" w14:textId="77777777" w:rsidR="00BA7A0B" w:rsidRPr="00BA7A0B" w:rsidRDefault="00BA7A0B" w:rsidP="00BA7A0B">
      <w:pPr>
        <w:jc w:val="both"/>
        <w:rPr>
          <w:rFonts w:ascii="Calibri" w:hAnsi="Calibri" w:cs="Calibri"/>
          <w:sz w:val="24"/>
          <w:lang w:eastAsia="en-US"/>
        </w:rPr>
      </w:pPr>
      <w:r w:rsidRPr="00BA7A0B">
        <w:rPr>
          <w:rFonts w:ascii="Calibri" w:hAnsi="Calibri" w:cs="Calibri"/>
          <w:sz w:val="24"/>
          <w:lang w:eastAsia="en-US"/>
        </w:rPr>
        <w:t>orders</w:t>
      </w:r>
    </w:p>
    <w:p w14:paraId="3BDF7C6A" w14:textId="77777777" w:rsidR="00BA7A0B" w:rsidRPr="00BA7A0B" w:rsidRDefault="00BA7A0B" w:rsidP="00BA7A0B">
      <w:pPr>
        <w:jc w:val="both"/>
        <w:rPr>
          <w:rFonts w:ascii="Calibri" w:hAnsi="Calibri" w:cs="Calibri"/>
          <w:sz w:val="24"/>
          <w:lang w:eastAsia="en-US"/>
        </w:rPr>
      </w:pPr>
      <w:r w:rsidRPr="00BA7A0B">
        <w:rPr>
          <w:rFonts w:ascii="Calibri" w:hAnsi="Calibri" w:cs="Calibri"/>
          <w:sz w:val="24"/>
          <w:lang w:eastAsia="en-US"/>
        </w:rPr>
        <w:t xml:space="preserve">The orders table stores one record per order and acts as the header table. Typical columns include a surrogate primary key </w:t>
      </w:r>
      <w:proofErr w:type="spellStart"/>
      <w:r w:rsidRPr="00BA7A0B">
        <w:rPr>
          <w:rFonts w:ascii="Calibri" w:hAnsi="Calibri" w:cs="Calibri"/>
          <w:sz w:val="24"/>
          <w:lang w:eastAsia="en-US"/>
        </w:rPr>
        <w:t>order_id</w:t>
      </w:r>
      <w:proofErr w:type="spellEnd"/>
      <w:r w:rsidRPr="00BA7A0B">
        <w:rPr>
          <w:rFonts w:ascii="Calibri" w:hAnsi="Calibri" w:cs="Calibri"/>
          <w:sz w:val="24"/>
          <w:lang w:eastAsia="en-US"/>
        </w:rPr>
        <w:t>, the order date and time, and other order</w:t>
      </w:r>
      <w:r w:rsidRPr="00BA7A0B">
        <w:rPr>
          <w:rFonts w:ascii="Cambria Math" w:hAnsi="Cambria Math" w:cs="Cambria Math"/>
          <w:sz w:val="24"/>
          <w:lang w:eastAsia="en-US"/>
        </w:rPr>
        <w:t>‑</w:t>
      </w:r>
      <w:r w:rsidRPr="00BA7A0B">
        <w:rPr>
          <w:rFonts w:ascii="Calibri" w:hAnsi="Calibri" w:cs="Calibri"/>
          <w:sz w:val="24"/>
          <w:lang w:eastAsia="en-US"/>
        </w:rPr>
        <w:t xml:space="preserve">level attributes such as customer or store information. This table is referenced by </w:t>
      </w:r>
      <w:proofErr w:type="spellStart"/>
      <w:r w:rsidRPr="00BA7A0B">
        <w:rPr>
          <w:rFonts w:ascii="Calibri" w:hAnsi="Calibri" w:cs="Calibri"/>
          <w:sz w:val="24"/>
          <w:lang w:eastAsia="en-US"/>
        </w:rPr>
        <w:t>order_details</w:t>
      </w:r>
      <w:proofErr w:type="spellEnd"/>
      <w:r w:rsidRPr="00BA7A0B">
        <w:rPr>
          <w:rFonts w:ascii="Calibri" w:hAnsi="Calibri" w:cs="Calibri"/>
          <w:sz w:val="24"/>
          <w:lang w:eastAsia="en-US"/>
        </w:rPr>
        <w:t xml:space="preserve"> through a foreign key on </w:t>
      </w:r>
      <w:proofErr w:type="spellStart"/>
      <w:r w:rsidRPr="00BA7A0B">
        <w:rPr>
          <w:rFonts w:ascii="Calibri" w:hAnsi="Calibri" w:cs="Calibri"/>
          <w:sz w:val="24"/>
          <w:lang w:eastAsia="en-US"/>
        </w:rPr>
        <w:t>order_id</w:t>
      </w:r>
      <w:proofErr w:type="spellEnd"/>
      <w:r w:rsidRPr="00BA7A0B">
        <w:rPr>
          <w:rFonts w:ascii="Calibri" w:hAnsi="Calibri" w:cs="Calibri"/>
          <w:sz w:val="24"/>
          <w:lang w:eastAsia="en-US"/>
        </w:rPr>
        <w:t>.​</w:t>
      </w:r>
    </w:p>
    <w:p w14:paraId="07B4C86D" w14:textId="77777777" w:rsidR="00BA7A0B" w:rsidRPr="00BA7A0B" w:rsidRDefault="00BA7A0B" w:rsidP="00BA7A0B">
      <w:pPr>
        <w:jc w:val="both"/>
        <w:rPr>
          <w:rFonts w:ascii="Calibri" w:hAnsi="Calibri" w:cs="Calibri"/>
          <w:sz w:val="24"/>
          <w:lang w:eastAsia="en-US"/>
        </w:rPr>
      </w:pPr>
    </w:p>
    <w:p w14:paraId="3D79AFE0" w14:textId="77777777" w:rsidR="00BA7A0B" w:rsidRPr="00BA7A0B" w:rsidRDefault="00BA7A0B" w:rsidP="00BA7A0B">
      <w:pPr>
        <w:jc w:val="both"/>
        <w:rPr>
          <w:rFonts w:ascii="Calibri" w:hAnsi="Calibri" w:cs="Calibri"/>
          <w:sz w:val="24"/>
          <w:lang w:eastAsia="en-US"/>
        </w:rPr>
      </w:pPr>
      <w:proofErr w:type="spellStart"/>
      <w:r w:rsidRPr="00BA7A0B">
        <w:rPr>
          <w:rFonts w:ascii="Calibri" w:hAnsi="Calibri" w:cs="Calibri"/>
          <w:sz w:val="24"/>
          <w:lang w:eastAsia="en-US"/>
        </w:rPr>
        <w:t>order_details</w:t>
      </w:r>
      <w:proofErr w:type="spellEnd"/>
    </w:p>
    <w:p w14:paraId="005CF9A6" w14:textId="77777777" w:rsidR="00BA7A0B" w:rsidRPr="00BA7A0B" w:rsidRDefault="00BA7A0B" w:rsidP="00BA7A0B">
      <w:pPr>
        <w:jc w:val="both"/>
        <w:rPr>
          <w:rFonts w:ascii="Calibri" w:hAnsi="Calibri" w:cs="Calibri"/>
          <w:sz w:val="24"/>
          <w:lang w:eastAsia="en-US"/>
        </w:rPr>
      </w:pPr>
      <w:proofErr w:type="spellStart"/>
      <w:r w:rsidRPr="00BA7A0B">
        <w:rPr>
          <w:rFonts w:ascii="Calibri" w:hAnsi="Calibri" w:cs="Calibri"/>
          <w:sz w:val="24"/>
          <w:lang w:eastAsia="en-US"/>
        </w:rPr>
        <w:t>order_details</w:t>
      </w:r>
      <w:proofErr w:type="spellEnd"/>
      <w:r w:rsidRPr="00BA7A0B">
        <w:rPr>
          <w:rFonts w:ascii="Calibri" w:hAnsi="Calibri" w:cs="Calibri"/>
          <w:sz w:val="24"/>
          <w:lang w:eastAsia="en-US"/>
        </w:rPr>
        <w:t xml:space="preserve"> </w:t>
      </w:r>
      <w:proofErr w:type="gramStart"/>
      <w:r w:rsidRPr="00BA7A0B">
        <w:rPr>
          <w:rFonts w:ascii="Calibri" w:hAnsi="Calibri" w:cs="Calibri"/>
          <w:sz w:val="24"/>
          <w:lang w:eastAsia="en-US"/>
        </w:rPr>
        <w:t>is</w:t>
      </w:r>
      <w:proofErr w:type="gramEnd"/>
      <w:r w:rsidRPr="00BA7A0B">
        <w:rPr>
          <w:rFonts w:ascii="Calibri" w:hAnsi="Calibri" w:cs="Calibri"/>
          <w:sz w:val="24"/>
          <w:lang w:eastAsia="en-US"/>
        </w:rPr>
        <w:t xml:space="preserve"> the line</w:t>
      </w:r>
      <w:r w:rsidRPr="00BA7A0B">
        <w:rPr>
          <w:rFonts w:ascii="Cambria Math" w:hAnsi="Cambria Math" w:cs="Cambria Math"/>
          <w:sz w:val="24"/>
          <w:lang w:eastAsia="en-US"/>
        </w:rPr>
        <w:t>‑</w:t>
      </w:r>
      <w:r w:rsidRPr="00BA7A0B">
        <w:rPr>
          <w:rFonts w:ascii="Calibri" w:hAnsi="Calibri" w:cs="Calibri"/>
          <w:sz w:val="24"/>
          <w:lang w:eastAsia="en-US"/>
        </w:rPr>
        <w:t xml:space="preserve">item table that records each pizza included in an order. It contains an </w:t>
      </w:r>
      <w:proofErr w:type="spellStart"/>
      <w:r w:rsidRPr="00BA7A0B">
        <w:rPr>
          <w:rFonts w:ascii="Calibri" w:hAnsi="Calibri" w:cs="Calibri"/>
          <w:sz w:val="24"/>
          <w:lang w:eastAsia="en-US"/>
        </w:rPr>
        <w:t>order_details_id</w:t>
      </w:r>
      <w:proofErr w:type="spellEnd"/>
      <w:r w:rsidRPr="00BA7A0B">
        <w:rPr>
          <w:rFonts w:ascii="Calibri" w:hAnsi="Calibri" w:cs="Calibri"/>
          <w:sz w:val="24"/>
          <w:lang w:eastAsia="en-US"/>
        </w:rPr>
        <w:t xml:space="preserve"> primary key, a foreign key </w:t>
      </w:r>
      <w:proofErr w:type="spellStart"/>
      <w:r w:rsidRPr="00BA7A0B">
        <w:rPr>
          <w:rFonts w:ascii="Calibri" w:hAnsi="Calibri" w:cs="Calibri"/>
          <w:sz w:val="24"/>
          <w:lang w:eastAsia="en-US"/>
        </w:rPr>
        <w:t>order_id</w:t>
      </w:r>
      <w:proofErr w:type="spellEnd"/>
      <w:r w:rsidRPr="00BA7A0B">
        <w:rPr>
          <w:rFonts w:ascii="Calibri" w:hAnsi="Calibri" w:cs="Calibri"/>
          <w:sz w:val="24"/>
          <w:lang w:eastAsia="en-US"/>
        </w:rPr>
        <w:t xml:space="preserve"> pointing to orders, </w:t>
      </w:r>
      <w:proofErr w:type="spellStart"/>
      <w:r w:rsidRPr="00BA7A0B">
        <w:rPr>
          <w:rFonts w:ascii="Calibri" w:hAnsi="Calibri" w:cs="Calibri"/>
          <w:sz w:val="24"/>
          <w:lang w:eastAsia="en-US"/>
        </w:rPr>
        <w:t>pizza_id</w:t>
      </w:r>
      <w:proofErr w:type="spellEnd"/>
      <w:r w:rsidRPr="00BA7A0B">
        <w:rPr>
          <w:rFonts w:ascii="Calibri" w:hAnsi="Calibri" w:cs="Calibri"/>
          <w:sz w:val="24"/>
          <w:lang w:eastAsia="en-US"/>
        </w:rPr>
        <w:t xml:space="preserve"> linking to the pizzas table, and a quantity field showing how many of that pizza were ordered. This structure allows one order to contain multiple pizzas and supports granular sales analysis by item.​</w:t>
      </w:r>
    </w:p>
    <w:p w14:paraId="09E1FD8B" w14:textId="77777777" w:rsidR="00BA7A0B" w:rsidRPr="00BA7A0B" w:rsidRDefault="00BA7A0B" w:rsidP="00BA7A0B">
      <w:pPr>
        <w:jc w:val="both"/>
        <w:rPr>
          <w:rFonts w:ascii="Calibri" w:hAnsi="Calibri" w:cs="Calibri"/>
          <w:sz w:val="24"/>
          <w:lang w:eastAsia="en-US"/>
        </w:rPr>
      </w:pPr>
    </w:p>
    <w:p w14:paraId="3DC885BB" w14:textId="77777777" w:rsidR="00BA7A0B" w:rsidRPr="00BA7A0B" w:rsidRDefault="00BA7A0B" w:rsidP="00BA7A0B">
      <w:pPr>
        <w:jc w:val="both"/>
        <w:rPr>
          <w:rFonts w:ascii="Calibri" w:hAnsi="Calibri" w:cs="Calibri"/>
          <w:sz w:val="24"/>
          <w:lang w:eastAsia="en-US"/>
        </w:rPr>
      </w:pPr>
      <w:r w:rsidRPr="00BA7A0B">
        <w:rPr>
          <w:rFonts w:ascii="Calibri" w:hAnsi="Calibri" w:cs="Calibri"/>
          <w:sz w:val="24"/>
          <w:lang w:eastAsia="en-US"/>
        </w:rPr>
        <w:t xml:space="preserve">pizzas and </w:t>
      </w:r>
      <w:proofErr w:type="spellStart"/>
      <w:r w:rsidRPr="00BA7A0B">
        <w:rPr>
          <w:rFonts w:ascii="Calibri" w:hAnsi="Calibri" w:cs="Calibri"/>
          <w:sz w:val="24"/>
          <w:lang w:eastAsia="en-US"/>
        </w:rPr>
        <w:t>pizza_types</w:t>
      </w:r>
      <w:proofErr w:type="spellEnd"/>
    </w:p>
    <w:p w14:paraId="50BF1CAF" w14:textId="77777777" w:rsidR="00BA7A0B" w:rsidRPr="00BA7A0B" w:rsidRDefault="00BA7A0B" w:rsidP="00BA7A0B">
      <w:pPr>
        <w:jc w:val="both"/>
        <w:rPr>
          <w:rFonts w:ascii="Calibri" w:hAnsi="Calibri" w:cs="Calibri"/>
          <w:sz w:val="24"/>
          <w:lang w:eastAsia="en-US"/>
        </w:rPr>
      </w:pPr>
      <w:r w:rsidRPr="00BA7A0B">
        <w:rPr>
          <w:rFonts w:ascii="Calibri" w:hAnsi="Calibri" w:cs="Calibri"/>
          <w:sz w:val="24"/>
          <w:lang w:eastAsia="en-US"/>
        </w:rPr>
        <w:t xml:space="preserve">The pizzas table defines individual pizza SKUs with attributes such as </w:t>
      </w:r>
      <w:proofErr w:type="spellStart"/>
      <w:r w:rsidRPr="00BA7A0B">
        <w:rPr>
          <w:rFonts w:ascii="Calibri" w:hAnsi="Calibri" w:cs="Calibri"/>
          <w:sz w:val="24"/>
          <w:lang w:eastAsia="en-US"/>
        </w:rPr>
        <w:t>pizza_id</w:t>
      </w:r>
      <w:proofErr w:type="spellEnd"/>
      <w:r w:rsidRPr="00BA7A0B">
        <w:rPr>
          <w:rFonts w:ascii="Calibri" w:hAnsi="Calibri" w:cs="Calibri"/>
          <w:sz w:val="24"/>
          <w:lang w:eastAsia="en-US"/>
        </w:rPr>
        <w:t xml:space="preserve">, size, price, and a foreign key that links to </w:t>
      </w:r>
      <w:proofErr w:type="spellStart"/>
      <w:r w:rsidRPr="00BA7A0B">
        <w:rPr>
          <w:rFonts w:ascii="Calibri" w:hAnsi="Calibri" w:cs="Calibri"/>
          <w:sz w:val="24"/>
          <w:lang w:eastAsia="en-US"/>
        </w:rPr>
        <w:t>pizza_types</w:t>
      </w:r>
      <w:proofErr w:type="spellEnd"/>
      <w:r w:rsidRPr="00BA7A0B">
        <w:rPr>
          <w:rFonts w:ascii="Calibri" w:hAnsi="Calibri" w:cs="Calibri"/>
          <w:sz w:val="24"/>
          <w:lang w:eastAsia="en-US"/>
        </w:rPr>
        <w:t xml:space="preserve">. </w:t>
      </w:r>
      <w:proofErr w:type="spellStart"/>
      <w:r w:rsidRPr="00BA7A0B">
        <w:rPr>
          <w:rFonts w:ascii="Calibri" w:hAnsi="Calibri" w:cs="Calibri"/>
          <w:sz w:val="24"/>
          <w:lang w:eastAsia="en-US"/>
        </w:rPr>
        <w:t>pizza_types</w:t>
      </w:r>
      <w:proofErr w:type="spellEnd"/>
      <w:r w:rsidRPr="00BA7A0B">
        <w:rPr>
          <w:rFonts w:ascii="Calibri" w:hAnsi="Calibri" w:cs="Calibri"/>
          <w:sz w:val="24"/>
          <w:lang w:eastAsia="en-US"/>
        </w:rPr>
        <w:t xml:space="preserve"> </w:t>
      </w:r>
      <w:proofErr w:type="gramStart"/>
      <w:r w:rsidRPr="00BA7A0B">
        <w:rPr>
          <w:rFonts w:ascii="Calibri" w:hAnsi="Calibri" w:cs="Calibri"/>
          <w:sz w:val="24"/>
          <w:lang w:eastAsia="en-US"/>
        </w:rPr>
        <w:t>stores</w:t>
      </w:r>
      <w:proofErr w:type="gramEnd"/>
      <w:r w:rsidRPr="00BA7A0B">
        <w:rPr>
          <w:rFonts w:ascii="Calibri" w:hAnsi="Calibri" w:cs="Calibri"/>
          <w:sz w:val="24"/>
          <w:lang w:eastAsia="en-US"/>
        </w:rPr>
        <w:t xml:space="preserve"> higher</w:t>
      </w:r>
      <w:r w:rsidRPr="00BA7A0B">
        <w:rPr>
          <w:rFonts w:ascii="Cambria Math" w:hAnsi="Cambria Math" w:cs="Cambria Math"/>
          <w:sz w:val="24"/>
          <w:lang w:eastAsia="en-US"/>
        </w:rPr>
        <w:t>‑</w:t>
      </w:r>
      <w:r w:rsidRPr="00BA7A0B">
        <w:rPr>
          <w:rFonts w:ascii="Calibri" w:hAnsi="Calibri" w:cs="Calibri"/>
          <w:sz w:val="24"/>
          <w:lang w:eastAsia="en-US"/>
        </w:rPr>
        <w:t>level information about each pizza type, including its name, category (for example, vegetarian or meat), and ingredients. Together, these two tables normalize product data and enable queries that join sales with pizza category and recipe information.​</w:t>
      </w:r>
    </w:p>
    <w:p w14:paraId="4EBC3440" w14:textId="77777777" w:rsidR="00BA7A0B" w:rsidRPr="00BA7A0B" w:rsidRDefault="00BA7A0B" w:rsidP="00BA7A0B">
      <w:pPr>
        <w:jc w:val="both"/>
        <w:rPr>
          <w:rFonts w:ascii="Calibri" w:hAnsi="Calibri" w:cs="Calibri"/>
          <w:sz w:val="24"/>
          <w:lang w:eastAsia="en-US"/>
        </w:rPr>
      </w:pPr>
    </w:p>
    <w:p w14:paraId="252D4A73" w14:textId="77777777" w:rsidR="00BA7A0B" w:rsidRPr="00BA7A0B" w:rsidRDefault="00BA7A0B" w:rsidP="00BA7A0B">
      <w:pPr>
        <w:jc w:val="both"/>
        <w:rPr>
          <w:rFonts w:ascii="Calibri" w:hAnsi="Calibri" w:cs="Calibri"/>
          <w:sz w:val="24"/>
          <w:lang w:eastAsia="en-US"/>
        </w:rPr>
      </w:pPr>
      <w:proofErr w:type="spellStart"/>
      <w:r w:rsidRPr="00BA7A0B">
        <w:rPr>
          <w:rFonts w:ascii="Calibri" w:hAnsi="Calibri" w:cs="Calibri"/>
          <w:sz w:val="24"/>
          <w:lang w:eastAsia="en-US"/>
        </w:rPr>
        <w:t>customer_orders</w:t>
      </w:r>
      <w:proofErr w:type="spellEnd"/>
      <w:r w:rsidRPr="00BA7A0B">
        <w:rPr>
          <w:rFonts w:ascii="Calibri" w:hAnsi="Calibri" w:cs="Calibri"/>
          <w:sz w:val="24"/>
          <w:lang w:eastAsia="en-US"/>
        </w:rPr>
        <w:t xml:space="preserve"> (learning table)</w:t>
      </w:r>
    </w:p>
    <w:p w14:paraId="51E6DC74" w14:textId="558DF764" w:rsidR="00722543" w:rsidRPr="00BA7A0B" w:rsidRDefault="00BA7A0B" w:rsidP="00BA7A0B">
      <w:pPr>
        <w:jc w:val="both"/>
        <w:rPr>
          <w:rFonts w:ascii="Calibri" w:hAnsi="Calibri" w:cs="Calibri"/>
          <w:sz w:val="24"/>
          <w:lang w:eastAsia="en-US"/>
        </w:rPr>
      </w:pPr>
      <w:r w:rsidRPr="00BA7A0B">
        <w:rPr>
          <w:rFonts w:ascii="Calibri" w:hAnsi="Calibri" w:cs="Calibri"/>
          <w:sz w:val="24"/>
          <w:lang w:eastAsia="en-US"/>
        </w:rPr>
        <w:t xml:space="preserve">A separate </w:t>
      </w:r>
      <w:proofErr w:type="spellStart"/>
      <w:r w:rsidRPr="00BA7A0B">
        <w:rPr>
          <w:rFonts w:ascii="Calibri" w:hAnsi="Calibri" w:cs="Calibri"/>
          <w:sz w:val="24"/>
          <w:lang w:eastAsia="en-US"/>
        </w:rPr>
        <w:t>customer_orders</w:t>
      </w:r>
      <w:proofErr w:type="spellEnd"/>
      <w:r w:rsidRPr="00BA7A0B">
        <w:rPr>
          <w:rFonts w:ascii="Calibri" w:hAnsi="Calibri" w:cs="Calibri"/>
          <w:sz w:val="24"/>
          <w:lang w:eastAsia="en-US"/>
        </w:rPr>
        <w:t xml:space="preserve"> table was added for learning and integration with Microsoft Forms. Each row captures a single pizza order placed through the form, including </w:t>
      </w:r>
      <w:proofErr w:type="spellStart"/>
      <w:r w:rsidRPr="00BA7A0B">
        <w:rPr>
          <w:rFonts w:ascii="Calibri" w:hAnsi="Calibri" w:cs="Calibri"/>
          <w:sz w:val="24"/>
          <w:lang w:eastAsia="en-US"/>
        </w:rPr>
        <w:t>customer_order_id</w:t>
      </w:r>
      <w:proofErr w:type="spellEnd"/>
      <w:r w:rsidRPr="00BA7A0B">
        <w:rPr>
          <w:rFonts w:ascii="Calibri" w:hAnsi="Calibri" w:cs="Calibri"/>
          <w:sz w:val="24"/>
          <w:lang w:eastAsia="en-US"/>
        </w:rPr>
        <w:t xml:space="preserve"> (identity key), customer name, </w:t>
      </w:r>
      <w:proofErr w:type="spellStart"/>
      <w:r w:rsidRPr="00BA7A0B">
        <w:rPr>
          <w:rFonts w:ascii="Calibri" w:hAnsi="Calibri" w:cs="Calibri"/>
          <w:sz w:val="24"/>
          <w:lang w:eastAsia="en-US"/>
        </w:rPr>
        <w:t>mail_id</w:t>
      </w:r>
      <w:proofErr w:type="spellEnd"/>
      <w:r w:rsidRPr="00BA7A0B">
        <w:rPr>
          <w:rFonts w:ascii="Calibri" w:hAnsi="Calibri" w:cs="Calibri"/>
          <w:sz w:val="24"/>
          <w:lang w:eastAsia="en-US"/>
        </w:rPr>
        <w:t xml:space="preserve">, </w:t>
      </w:r>
      <w:proofErr w:type="spellStart"/>
      <w:r w:rsidRPr="00BA7A0B">
        <w:rPr>
          <w:rFonts w:ascii="Calibri" w:hAnsi="Calibri" w:cs="Calibri"/>
          <w:sz w:val="24"/>
          <w:lang w:eastAsia="en-US"/>
        </w:rPr>
        <w:t>order_number</w:t>
      </w:r>
      <w:proofErr w:type="spellEnd"/>
      <w:r w:rsidRPr="00BA7A0B">
        <w:rPr>
          <w:rFonts w:ascii="Calibri" w:hAnsi="Calibri" w:cs="Calibri"/>
          <w:sz w:val="24"/>
          <w:lang w:eastAsia="en-US"/>
        </w:rPr>
        <w:t xml:space="preserve">, </w:t>
      </w:r>
      <w:proofErr w:type="spellStart"/>
      <w:r w:rsidRPr="00BA7A0B">
        <w:rPr>
          <w:rFonts w:ascii="Calibri" w:hAnsi="Calibri" w:cs="Calibri"/>
          <w:sz w:val="24"/>
          <w:lang w:eastAsia="en-US"/>
        </w:rPr>
        <w:t>pizza_id</w:t>
      </w:r>
      <w:proofErr w:type="spellEnd"/>
      <w:r w:rsidRPr="00BA7A0B">
        <w:rPr>
          <w:rFonts w:ascii="Calibri" w:hAnsi="Calibri" w:cs="Calibri"/>
          <w:sz w:val="24"/>
          <w:lang w:eastAsia="en-US"/>
        </w:rPr>
        <w:t xml:space="preserve">, quantity, and </w:t>
      </w:r>
      <w:proofErr w:type="spellStart"/>
      <w:r w:rsidRPr="00BA7A0B">
        <w:rPr>
          <w:rFonts w:ascii="Calibri" w:hAnsi="Calibri" w:cs="Calibri"/>
          <w:sz w:val="24"/>
          <w:lang w:eastAsia="en-US"/>
        </w:rPr>
        <w:t>order_time</w:t>
      </w:r>
      <w:proofErr w:type="spellEnd"/>
      <w:r w:rsidRPr="00BA7A0B">
        <w:rPr>
          <w:rFonts w:ascii="Calibri" w:hAnsi="Calibri" w:cs="Calibri"/>
          <w:sz w:val="24"/>
          <w:lang w:eastAsia="en-US"/>
        </w:rPr>
        <w:t xml:space="preserve">. This </w:t>
      </w:r>
      <w:r w:rsidRPr="00BA7A0B">
        <w:rPr>
          <w:rFonts w:ascii="Calibri" w:hAnsi="Calibri" w:cs="Calibri"/>
          <w:sz w:val="24"/>
          <w:lang w:eastAsia="en-US"/>
        </w:rPr>
        <w:lastRenderedPageBreak/>
        <w:t>table does not modify the original schema but provides a clean target for automated inserts from Power Automate while preserving all necessary order details.</w:t>
      </w:r>
    </w:p>
    <w:p w14:paraId="2C29D3DB" w14:textId="77777777" w:rsidR="000E5ACC" w:rsidRDefault="000E5ACC" w:rsidP="0053112B">
      <w:pPr>
        <w:rPr>
          <w:rFonts w:ascii="Calibri" w:eastAsia="Times New Roman" w:hAnsi="Calibri" w:cs="Calibri"/>
        </w:rPr>
      </w:pPr>
    </w:p>
    <w:p w14:paraId="3C84E6CC" w14:textId="77777777" w:rsidR="00794B82" w:rsidRDefault="00794B82" w:rsidP="0053112B">
      <w:pPr>
        <w:rPr>
          <w:rFonts w:ascii="Calibri" w:eastAsia="Times New Roman" w:hAnsi="Calibri" w:cs="Calibri"/>
        </w:rPr>
      </w:pPr>
    </w:p>
    <w:p w14:paraId="243DFD50" w14:textId="77777777" w:rsidR="00794B82" w:rsidRPr="00794B82" w:rsidRDefault="00794B82" w:rsidP="00794B82">
      <w:pPr>
        <w:rPr>
          <w:rFonts w:ascii="Calibri" w:eastAsia="Times New Roman" w:hAnsi="Calibri" w:cs="Calibri"/>
          <w:b/>
          <w:bCs/>
        </w:rPr>
      </w:pPr>
      <w:proofErr w:type="spellStart"/>
      <w:r w:rsidRPr="00794B82">
        <w:rPr>
          <w:rFonts w:ascii="Calibri" w:eastAsia="Times New Roman" w:hAnsi="Calibri" w:cs="Calibri"/>
          <w:b/>
          <w:bCs/>
        </w:rPr>
        <w:t>customer_orders</w:t>
      </w:r>
      <w:proofErr w:type="spellEnd"/>
      <w:r w:rsidRPr="00794B82">
        <w:rPr>
          <w:rFonts w:ascii="Calibri" w:eastAsia="Times New Roman" w:hAnsi="Calibri" w:cs="Calibri"/>
          <w:b/>
          <w:bCs/>
        </w:rPr>
        <w:t xml:space="preserve"> table structure</w:t>
      </w:r>
    </w:p>
    <w:tbl>
      <w:tblPr>
        <w:tblW w:w="11100" w:type="dxa"/>
        <w:tblCellSpacing w:w="15" w:type="dxa"/>
        <w:tblInd w:w="-878"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727"/>
        <w:gridCol w:w="2183"/>
        <w:gridCol w:w="6190"/>
      </w:tblGrid>
      <w:tr w:rsidR="00794B82" w:rsidRPr="00794B82" w14:paraId="4CF239DC" w14:textId="77777777" w:rsidTr="00794B82">
        <w:trPr>
          <w:tblHeade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792BBC87" w14:textId="77777777" w:rsidR="00794B82" w:rsidRPr="00794B82" w:rsidRDefault="00794B82" w:rsidP="00794B82">
            <w:pPr>
              <w:rPr>
                <w:rFonts w:ascii="Calibri" w:eastAsia="Times New Roman" w:hAnsi="Calibri" w:cs="Calibri"/>
                <w:b/>
                <w:bCs/>
              </w:rPr>
            </w:pPr>
            <w:r w:rsidRPr="00794B82">
              <w:rPr>
                <w:rFonts w:ascii="Calibri" w:eastAsia="Times New Roman" w:hAnsi="Calibri" w:cs="Calibri"/>
                <w:b/>
                <w:bCs/>
              </w:rPr>
              <w:t>Column name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1DEC7869" w14:textId="77777777" w:rsidR="00794B82" w:rsidRPr="00794B82" w:rsidRDefault="00794B82" w:rsidP="00794B82">
            <w:pPr>
              <w:rPr>
                <w:rFonts w:ascii="Calibri" w:eastAsia="Times New Roman" w:hAnsi="Calibri" w:cs="Calibri"/>
                <w:b/>
                <w:bCs/>
              </w:rPr>
            </w:pPr>
            <w:r w:rsidRPr="00794B82">
              <w:rPr>
                <w:rFonts w:ascii="Calibri" w:eastAsia="Times New Roman" w:hAnsi="Calibri" w:cs="Calibri"/>
                <w:b/>
                <w:bCs/>
              </w:rPr>
              <w:t>Data type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13D4273E" w14:textId="77777777" w:rsidR="00794B82" w:rsidRPr="00794B82" w:rsidRDefault="00794B82" w:rsidP="00794B82">
            <w:pPr>
              <w:rPr>
                <w:rFonts w:ascii="Calibri" w:eastAsia="Times New Roman" w:hAnsi="Calibri" w:cs="Calibri"/>
                <w:b/>
                <w:bCs/>
              </w:rPr>
            </w:pPr>
            <w:r w:rsidRPr="00794B82">
              <w:rPr>
                <w:rFonts w:ascii="Calibri" w:eastAsia="Times New Roman" w:hAnsi="Calibri" w:cs="Calibri"/>
                <w:b/>
                <w:bCs/>
              </w:rPr>
              <w:t>Description</w:t>
            </w:r>
          </w:p>
        </w:tc>
      </w:tr>
      <w:tr w:rsidR="00794B82" w:rsidRPr="00794B82" w14:paraId="53E411B9" w14:textId="77777777" w:rsidTr="00794B82">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3A27994" w14:textId="77777777" w:rsidR="00794B82" w:rsidRPr="00794B82" w:rsidRDefault="00794B82" w:rsidP="00794B82">
            <w:pPr>
              <w:rPr>
                <w:rFonts w:ascii="Calibri" w:eastAsia="Times New Roman" w:hAnsi="Calibri" w:cs="Calibri"/>
              </w:rPr>
            </w:pPr>
            <w:proofErr w:type="spellStart"/>
            <w:r w:rsidRPr="00794B82">
              <w:rPr>
                <w:rFonts w:ascii="Calibri" w:eastAsia="Times New Roman" w:hAnsi="Calibri" w:cs="Calibri"/>
              </w:rPr>
              <w:t>customer_order_id</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B1ECF47" w14:textId="77777777" w:rsidR="00794B82" w:rsidRPr="00794B82" w:rsidRDefault="00794B82" w:rsidP="00794B82">
            <w:pPr>
              <w:rPr>
                <w:rFonts w:ascii="Calibri" w:eastAsia="Times New Roman" w:hAnsi="Calibri" w:cs="Calibri"/>
              </w:rPr>
            </w:pPr>
            <w:r w:rsidRPr="00794B82">
              <w:rPr>
                <w:rFonts w:ascii="Calibri" w:eastAsia="Times New Roman" w:hAnsi="Calibri" w:cs="Calibri"/>
              </w:rPr>
              <w:t>INT IDENTITY</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8028639" w14:textId="77777777" w:rsidR="00794B82" w:rsidRPr="00794B82" w:rsidRDefault="00794B82" w:rsidP="00794B82">
            <w:pPr>
              <w:rPr>
                <w:rFonts w:ascii="Calibri" w:eastAsia="Times New Roman" w:hAnsi="Calibri" w:cs="Calibri"/>
              </w:rPr>
            </w:pPr>
            <w:r w:rsidRPr="00794B82">
              <w:rPr>
                <w:rFonts w:ascii="Calibri" w:eastAsia="Times New Roman" w:hAnsi="Calibri" w:cs="Calibri"/>
              </w:rPr>
              <w:t>Surrogate primary key for each form submission</w:t>
            </w:r>
          </w:p>
        </w:tc>
      </w:tr>
      <w:tr w:rsidR="00794B82" w:rsidRPr="00794B82" w14:paraId="4F9A45C0" w14:textId="77777777" w:rsidTr="00794B82">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F88B7F4" w14:textId="77777777" w:rsidR="00794B82" w:rsidRPr="00794B82" w:rsidRDefault="00794B82" w:rsidP="00794B82">
            <w:pPr>
              <w:rPr>
                <w:rFonts w:ascii="Calibri" w:eastAsia="Times New Roman" w:hAnsi="Calibri" w:cs="Calibri"/>
              </w:rPr>
            </w:pPr>
            <w:r w:rsidRPr="00794B82">
              <w:rPr>
                <w:rFonts w:ascii="Calibri" w:eastAsia="Times New Roman" w:hAnsi="Calibri" w:cs="Calibri"/>
              </w:rPr>
              <w:t>name</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B05EBFF" w14:textId="77777777" w:rsidR="00794B82" w:rsidRPr="00794B82" w:rsidRDefault="00794B82" w:rsidP="00794B82">
            <w:pPr>
              <w:rPr>
                <w:rFonts w:ascii="Calibri" w:eastAsia="Times New Roman" w:hAnsi="Calibri" w:cs="Calibri"/>
              </w:rPr>
            </w:pPr>
            <w:proofErr w:type="gramStart"/>
            <w:r w:rsidRPr="00794B82">
              <w:rPr>
                <w:rFonts w:ascii="Calibri" w:eastAsia="Times New Roman" w:hAnsi="Calibri" w:cs="Calibri"/>
              </w:rPr>
              <w:t>VARCHAR(</w:t>
            </w:r>
            <w:proofErr w:type="gramEnd"/>
            <w:r w:rsidRPr="00794B82">
              <w:rPr>
                <w:rFonts w:ascii="Calibri" w:eastAsia="Times New Roman" w:hAnsi="Calibri" w:cs="Calibri"/>
              </w:rPr>
              <w:t>100)</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D3B8641" w14:textId="77777777" w:rsidR="00794B82" w:rsidRPr="00794B82" w:rsidRDefault="00794B82" w:rsidP="00794B82">
            <w:pPr>
              <w:rPr>
                <w:rFonts w:ascii="Calibri" w:eastAsia="Times New Roman" w:hAnsi="Calibri" w:cs="Calibri"/>
              </w:rPr>
            </w:pPr>
            <w:r w:rsidRPr="00794B82">
              <w:rPr>
                <w:rFonts w:ascii="Calibri" w:eastAsia="Times New Roman" w:hAnsi="Calibri" w:cs="Calibri"/>
              </w:rPr>
              <w:t>Customer name entered in the form</w:t>
            </w:r>
          </w:p>
        </w:tc>
      </w:tr>
      <w:tr w:rsidR="00794B82" w:rsidRPr="00794B82" w14:paraId="123EEBC0" w14:textId="77777777" w:rsidTr="00794B82">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C72C44B" w14:textId="77777777" w:rsidR="00794B82" w:rsidRPr="00794B82" w:rsidRDefault="00794B82" w:rsidP="00794B82">
            <w:pPr>
              <w:rPr>
                <w:rFonts w:ascii="Calibri" w:eastAsia="Times New Roman" w:hAnsi="Calibri" w:cs="Calibri"/>
              </w:rPr>
            </w:pPr>
            <w:proofErr w:type="spellStart"/>
            <w:r w:rsidRPr="00794B82">
              <w:rPr>
                <w:rFonts w:ascii="Calibri" w:eastAsia="Times New Roman" w:hAnsi="Calibri" w:cs="Calibri"/>
              </w:rPr>
              <w:t>mail_id</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9E16085" w14:textId="77777777" w:rsidR="00794B82" w:rsidRPr="00794B82" w:rsidRDefault="00794B82" w:rsidP="00794B82">
            <w:pPr>
              <w:rPr>
                <w:rFonts w:ascii="Calibri" w:eastAsia="Times New Roman" w:hAnsi="Calibri" w:cs="Calibri"/>
              </w:rPr>
            </w:pPr>
            <w:proofErr w:type="gramStart"/>
            <w:r w:rsidRPr="00794B82">
              <w:rPr>
                <w:rFonts w:ascii="Calibri" w:eastAsia="Times New Roman" w:hAnsi="Calibri" w:cs="Calibri"/>
              </w:rPr>
              <w:t>VARCHAR(</w:t>
            </w:r>
            <w:proofErr w:type="gramEnd"/>
            <w:r w:rsidRPr="00794B82">
              <w:rPr>
                <w:rFonts w:ascii="Calibri" w:eastAsia="Times New Roman" w:hAnsi="Calibri" w:cs="Calibri"/>
              </w:rPr>
              <w:t>255)</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64077C1" w14:textId="77777777" w:rsidR="00794B82" w:rsidRPr="00794B82" w:rsidRDefault="00794B82" w:rsidP="00794B82">
            <w:pPr>
              <w:rPr>
                <w:rFonts w:ascii="Calibri" w:eastAsia="Times New Roman" w:hAnsi="Calibri" w:cs="Calibri"/>
              </w:rPr>
            </w:pPr>
            <w:r w:rsidRPr="00794B82">
              <w:rPr>
                <w:rFonts w:ascii="Calibri" w:eastAsia="Times New Roman" w:hAnsi="Calibri" w:cs="Calibri"/>
              </w:rPr>
              <w:t>Customer email address</w:t>
            </w:r>
          </w:p>
        </w:tc>
      </w:tr>
      <w:tr w:rsidR="00794B82" w:rsidRPr="00794B82" w14:paraId="03D82C7B" w14:textId="77777777" w:rsidTr="00794B82">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2E6E6EA" w14:textId="77777777" w:rsidR="00794B82" w:rsidRPr="00794B82" w:rsidRDefault="00794B82" w:rsidP="00794B82">
            <w:pPr>
              <w:rPr>
                <w:rFonts w:ascii="Calibri" w:eastAsia="Times New Roman" w:hAnsi="Calibri" w:cs="Calibri"/>
              </w:rPr>
            </w:pPr>
            <w:proofErr w:type="spellStart"/>
            <w:r w:rsidRPr="00794B82">
              <w:rPr>
                <w:rFonts w:ascii="Calibri" w:eastAsia="Times New Roman" w:hAnsi="Calibri" w:cs="Calibri"/>
              </w:rPr>
              <w:t>order_number</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F356165" w14:textId="77777777" w:rsidR="00794B82" w:rsidRPr="00794B82" w:rsidRDefault="00794B82" w:rsidP="00794B82">
            <w:pPr>
              <w:rPr>
                <w:rFonts w:ascii="Calibri" w:eastAsia="Times New Roman" w:hAnsi="Calibri" w:cs="Calibri"/>
              </w:rPr>
            </w:pPr>
            <w:r w:rsidRPr="00794B82">
              <w:rPr>
                <w:rFonts w:ascii="Calibri" w:eastAsia="Times New Roman" w:hAnsi="Calibri" w:cs="Calibri"/>
              </w:rPr>
              <w:t>INT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DE636FB" w14:textId="77777777" w:rsidR="00794B82" w:rsidRPr="00794B82" w:rsidRDefault="00794B82" w:rsidP="00794B82">
            <w:pPr>
              <w:rPr>
                <w:rFonts w:ascii="Calibri" w:eastAsia="Times New Roman" w:hAnsi="Calibri" w:cs="Calibri"/>
              </w:rPr>
            </w:pPr>
            <w:r w:rsidRPr="00794B82">
              <w:rPr>
                <w:rFonts w:ascii="Calibri" w:eastAsia="Times New Roman" w:hAnsi="Calibri" w:cs="Calibri"/>
              </w:rPr>
              <w:t>Order number captured from the form</w:t>
            </w:r>
          </w:p>
        </w:tc>
      </w:tr>
      <w:tr w:rsidR="00794B82" w:rsidRPr="00794B82" w14:paraId="029A3519" w14:textId="77777777" w:rsidTr="00794B82">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72F1060" w14:textId="77777777" w:rsidR="00794B82" w:rsidRPr="00794B82" w:rsidRDefault="00794B82" w:rsidP="00794B82">
            <w:pPr>
              <w:rPr>
                <w:rFonts w:ascii="Calibri" w:eastAsia="Times New Roman" w:hAnsi="Calibri" w:cs="Calibri"/>
              </w:rPr>
            </w:pPr>
            <w:proofErr w:type="spellStart"/>
            <w:r w:rsidRPr="00794B82">
              <w:rPr>
                <w:rFonts w:ascii="Calibri" w:eastAsia="Times New Roman" w:hAnsi="Calibri" w:cs="Calibri"/>
              </w:rPr>
              <w:t>pizza_id</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393F45E" w14:textId="77777777" w:rsidR="00794B82" w:rsidRPr="00794B82" w:rsidRDefault="00794B82" w:rsidP="00794B82">
            <w:pPr>
              <w:rPr>
                <w:rFonts w:ascii="Calibri" w:eastAsia="Times New Roman" w:hAnsi="Calibri" w:cs="Calibri"/>
              </w:rPr>
            </w:pPr>
            <w:proofErr w:type="gramStart"/>
            <w:r w:rsidRPr="00794B82">
              <w:rPr>
                <w:rFonts w:ascii="Calibri" w:eastAsia="Times New Roman" w:hAnsi="Calibri" w:cs="Calibri"/>
              </w:rPr>
              <w:t>VARCHAR(</w:t>
            </w:r>
            <w:proofErr w:type="gramEnd"/>
            <w:r w:rsidRPr="00794B82">
              <w:rPr>
                <w:rFonts w:ascii="Calibri" w:eastAsia="Times New Roman" w:hAnsi="Calibri" w:cs="Calibri"/>
              </w:rPr>
              <w:t>50)</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E12642F" w14:textId="77777777" w:rsidR="00794B82" w:rsidRPr="00794B82" w:rsidRDefault="00794B82" w:rsidP="00794B82">
            <w:pPr>
              <w:rPr>
                <w:rFonts w:ascii="Calibri" w:eastAsia="Times New Roman" w:hAnsi="Calibri" w:cs="Calibri"/>
              </w:rPr>
            </w:pPr>
            <w:r w:rsidRPr="00794B82">
              <w:rPr>
                <w:rFonts w:ascii="Calibri" w:eastAsia="Times New Roman" w:hAnsi="Calibri" w:cs="Calibri"/>
              </w:rPr>
              <w:t>Code of the pizza selected (matches menu ID)</w:t>
            </w:r>
          </w:p>
        </w:tc>
      </w:tr>
      <w:tr w:rsidR="00794B82" w:rsidRPr="00794B82" w14:paraId="00CD5C17" w14:textId="77777777" w:rsidTr="00794B82">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0F3A146" w14:textId="77777777" w:rsidR="00794B82" w:rsidRPr="00794B82" w:rsidRDefault="00794B82" w:rsidP="00794B82">
            <w:pPr>
              <w:rPr>
                <w:rFonts w:ascii="Calibri" w:eastAsia="Times New Roman" w:hAnsi="Calibri" w:cs="Calibri"/>
              </w:rPr>
            </w:pPr>
            <w:r w:rsidRPr="00794B82">
              <w:rPr>
                <w:rFonts w:ascii="Calibri" w:eastAsia="Times New Roman" w:hAnsi="Calibri" w:cs="Calibri"/>
              </w:rPr>
              <w:t>quantity</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D7EE62E" w14:textId="77777777" w:rsidR="00794B82" w:rsidRPr="00794B82" w:rsidRDefault="00794B82" w:rsidP="00794B82">
            <w:pPr>
              <w:rPr>
                <w:rFonts w:ascii="Calibri" w:eastAsia="Times New Roman" w:hAnsi="Calibri" w:cs="Calibri"/>
              </w:rPr>
            </w:pPr>
            <w:r w:rsidRPr="00794B82">
              <w:rPr>
                <w:rFonts w:ascii="Calibri" w:eastAsia="Times New Roman" w:hAnsi="Calibri" w:cs="Calibri"/>
              </w:rPr>
              <w:t>INT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85144E9" w14:textId="77777777" w:rsidR="00794B82" w:rsidRPr="00794B82" w:rsidRDefault="00794B82" w:rsidP="00794B82">
            <w:pPr>
              <w:rPr>
                <w:rFonts w:ascii="Calibri" w:eastAsia="Times New Roman" w:hAnsi="Calibri" w:cs="Calibri"/>
              </w:rPr>
            </w:pPr>
            <w:r w:rsidRPr="00794B82">
              <w:rPr>
                <w:rFonts w:ascii="Calibri" w:eastAsia="Times New Roman" w:hAnsi="Calibri" w:cs="Calibri"/>
              </w:rPr>
              <w:t>Number of pizzas ordered</w:t>
            </w:r>
          </w:p>
        </w:tc>
      </w:tr>
      <w:tr w:rsidR="00794B82" w:rsidRPr="00794B82" w14:paraId="12A6834D" w14:textId="77777777" w:rsidTr="00794B82">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1528FBB" w14:textId="77777777" w:rsidR="00794B82" w:rsidRPr="00794B82" w:rsidRDefault="00794B82" w:rsidP="00794B82">
            <w:pPr>
              <w:rPr>
                <w:rFonts w:ascii="Calibri" w:eastAsia="Times New Roman" w:hAnsi="Calibri" w:cs="Calibri"/>
              </w:rPr>
            </w:pPr>
            <w:proofErr w:type="spellStart"/>
            <w:r w:rsidRPr="00794B82">
              <w:rPr>
                <w:rFonts w:ascii="Calibri" w:eastAsia="Times New Roman" w:hAnsi="Calibri" w:cs="Calibri"/>
              </w:rPr>
              <w:t>order_time</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760EDAD" w14:textId="77777777" w:rsidR="00794B82" w:rsidRPr="00794B82" w:rsidRDefault="00794B82" w:rsidP="00794B82">
            <w:pPr>
              <w:rPr>
                <w:rFonts w:ascii="Calibri" w:eastAsia="Times New Roman" w:hAnsi="Calibri" w:cs="Calibri"/>
              </w:rPr>
            </w:pPr>
            <w:r w:rsidRPr="00794B82">
              <w:rPr>
                <w:rFonts w:ascii="Calibri" w:eastAsia="Times New Roman" w:hAnsi="Calibri" w:cs="Calibri"/>
              </w:rPr>
              <w:t>DATETIME</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C8AC4A4" w14:textId="77777777" w:rsidR="00794B82" w:rsidRPr="00794B82" w:rsidRDefault="00794B82" w:rsidP="00794B82">
            <w:pPr>
              <w:rPr>
                <w:rFonts w:ascii="Calibri" w:eastAsia="Times New Roman" w:hAnsi="Calibri" w:cs="Calibri"/>
              </w:rPr>
            </w:pPr>
            <w:r w:rsidRPr="00794B82">
              <w:rPr>
                <w:rFonts w:ascii="Calibri" w:eastAsia="Times New Roman" w:hAnsi="Calibri" w:cs="Calibri"/>
              </w:rPr>
              <w:t>Date and time when the order is recorded</w:t>
            </w:r>
          </w:p>
        </w:tc>
      </w:tr>
    </w:tbl>
    <w:p w14:paraId="78587158" w14:textId="77777777" w:rsidR="00794B82" w:rsidRDefault="00794B82" w:rsidP="0053112B">
      <w:pPr>
        <w:rPr>
          <w:rFonts w:ascii="Calibri" w:eastAsia="Times New Roman" w:hAnsi="Calibri" w:cs="Calibri"/>
        </w:rPr>
      </w:pPr>
    </w:p>
    <w:p w14:paraId="6CA908C5" w14:textId="77777777" w:rsidR="000C24B9" w:rsidRPr="00CB78B3" w:rsidRDefault="000C24B9" w:rsidP="0053112B">
      <w:pPr>
        <w:rPr>
          <w:rFonts w:ascii="Calibri" w:eastAsia="Times New Roman" w:hAnsi="Calibri" w:cs="Calibri"/>
          <w:b/>
          <w:bCs/>
          <w:color w:val="7030A0"/>
          <w:sz w:val="24"/>
        </w:rPr>
      </w:pPr>
    </w:p>
    <w:p w14:paraId="3AD7BE1E" w14:textId="03F3D520" w:rsidR="000E4000" w:rsidRPr="000E4000" w:rsidRDefault="000C24B9" w:rsidP="000E4000">
      <w:pPr>
        <w:rPr>
          <w:rFonts w:ascii="Calibri" w:eastAsia="Times New Roman" w:hAnsi="Calibri" w:cs="Calibri"/>
          <w:b/>
          <w:bCs/>
          <w:color w:val="7030A0"/>
          <w:sz w:val="24"/>
        </w:rPr>
      </w:pPr>
      <w:r w:rsidRPr="00CB78B3">
        <w:rPr>
          <w:rFonts w:ascii="Calibri" w:eastAsia="Times New Roman" w:hAnsi="Calibri" w:cs="Calibri"/>
          <w:b/>
          <w:bCs/>
          <w:color w:val="7030A0"/>
          <w:sz w:val="24"/>
        </w:rPr>
        <w:t>Customer Order Form</w:t>
      </w:r>
      <w:r w:rsidR="00CB78B3" w:rsidRPr="00CB78B3">
        <w:rPr>
          <w:rFonts w:ascii="Calibri" w:eastAsia="Times New Roman" w:hAnsi="Calibri" w:cs="Calibri"/>
          <w:b/>
          <w:bCs/>
          <w:color w:val="7030A0"/>
          <w:sz w:val="24"/>
        </w:rPr>
        <w:t>:</w:t>
      </w:r>
      <w:r w:rsidR="00CB78B3">
        <w:rPr>
          <w:rFonts w:ascii="Calibri" w:eastAsia="Times New Roman" w:hAnsi="Calibri" w:cs="Calibri"/>
          <w:b/>
          <w:bCs/>
          <w:sz w:val="24"/>
        </w:rPr>
        <w:br/>
        <w:t xml:space="preserve">Link: </w:t>
      </w:r>
      <w:hyperlink r:id="rId16" w:history="1">
        <w:r w:rsidR="000E4000" w:rsidRPr="000E4000">
          <w:rPr>
            <w:rStyle w:val="Hyperlink"/>
            <w:rFonts w:ascii="Calibri" w:eastAsia="Times New Roman" w:hAnsi="Calibri" w:cs="Calibri"/>
            <w:sz w:val="24"/>
          </w:rPr>
          <w:t> Pizza Place : Add Pizza to Order – Fill out form</w:t>
        </w:r>
      </w:hyperlink>
    </w:p>
    <w:p w14:paraId="3755F8ED" w14:textId="01A54AD0" w:rsidR="00CB78B3" w:rsidRDefault="00CB78B3" w:rsidP="0053112B">
      <w:pPr>
        <w:rPr>
          <w:rFonts w:ascii="Calibri" w:eastAsia="Times New Roman" w:hAnsi="Calibri" w:cs="Calibri"/>
          <w:b/>
          <w:bCs/>
          <w:sz w:val="24"/>
        </w:rPr>
      </w:pPr>
    </w:p>
    <w:p w14:paraId="19C1258A" w14:textId="77777777" w:rsidR="00CB78B3" w:rsidRDefault="00CB78B3" w:rsidP="0053112B">
      <w:pPr>
        <w:rPr>
          <w:rFonts w:ascii="Calibri" w:eastAsia="Times New Roman" w:hAnsi="Calibri" w:cs="Calibri"/>
          <w:b/>
          <w:bCs/>
          <w:sz w:val="24"/>
        </w:rPr>
      </w:pPr>
    </w:p>
    <w:p w14:paraId="2DB42320" w14:textId="77777777" w:rsidR="00CB78B3" w:rsidRDefault="000B51A1" w:rsidP="0053112B">
      <w:pPr>
        <w:rPr>
          <w:rFonts w:ascii="Calibri" w:eastAsia="Times New Roman" w:hAnsi="Calibri" w:cs="Calibri"/>
          <w:b/>
          <w:bCs/>
          <w:sz w:val="24"/>
        </w:rPr>
      </w:pPr>
      <w:r w:rsidRPr="000B51A1">
        <w:rPr>
          <w:rFonts w:ascii="Calibri" w:eastAsia="Times New Roman" w:hAnsi="Calibri" w:cs="Calibri"/>
          <w:b/>
          <w:bCs/>
          <w:noProof/>
          <w:sz w:val="24"/>
        </w:rPr>
        <w:lastRenderedPageBreak/>
        <w:drawing>
          <wp:inline distT="0" distB="0" distL="0" distR="0" wp14:anchorId="4A1B00C2" wp14:editId="045BF7EA">
            <wp:extent cx="5943600" cy="28784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78455"/>
                    </a:xfrm>
                    <a:prstGeom prst="rect">
                      <a:avLst/>
                    </a:prstGeom>
                  </pic:spPr>
                </pic:pic>
              </a:graphicData>
            </a:graphic>
          </wp:inline>
        </w:drawing>
      </w:r>
    </w:p>
    <w:p w14:paraId="0A353EE7" w14:textId="77777777" w:rsidR="000B51A1" w:rsidRDefault="000B51A1" w:rsidP="0053112B">
      <w:pPr>
        <w:rPr>
          <w:rFonts w:ascii="Calibri" w:eastAsia="Times New Roman" w:hAnsi="Calibri" w:cs="Calibri"/>
          <w:b/>
          <w:bCs/>
          <w:sz w:val="24"/>
        </w:rPr>
      </w:pPr>
    </w:p>
    <w:p w14:paraId="1927A9DD" w14:textId="77777777" w:rsidR="000B51A1" w:rsidRDefault="000B51A1" w:rsidP="0053112B">
      <w:pPr>
        <w:rPr>
          <w:rFonts w:ascii="Calibri" w:eastAsia="Times New Roman" w:hAnsi="Calibri" w:cs="Calibri"/>
          <w:b/>
          <w:bCs/>
          <w:sz w:val="24"/>
        </w:rPr>
      </w:pPr>
    </w:p>
    <w:p w14:paraId="21AC3078" w14:textId="7DE1E9F3" w:rsidR="000B51A1" w:rsidRPr="001C21F9" w:rsidRDefault="000B51A1" w:rsidP="000B51A1">
      <w:pPr>
        <w:rPr>
          <w:rFonts w:ascii="Times New Roman" w:hAnsi="Times New Roman" w:cs="Times New Roman"/>
          <w:sz w:val="24"/>
        </w:rPr>
      </w:pPr>
      <w:r w:rsidRPr="001C21F9">
        <w:rPr>
          <w:rFonts w:ascii="Times New Roman" w:eastAsia="Open Sans" w:hAnsi="Times New Roman" w:cs="Times New Roman"/>
          <w:sz w:val="24"/>
        </w:rPr>
        <w:t xml:space="preserve">The form was integrated with the </w:t>
      </w:r>
      <w:r w:rsidRPr="001C21F9">
        <w:rPr>
          <w:rFonts w:ascii="Times New Roman" w:eastAsia="Open Sans" w:hAnsi="Times New Roman" w:cs="Times New Roman"/>
          <w:b/>
          <w:bCs/>
          <w:sz w:val="24"/>
        </w:rPr>
        <w:t>Azure SQL Server database</w:t>
      </w:r>
      <w:r w:rsidRPr="001C21F9">
        <w:rPr>
          <w:rFonts w:ascii="Times New Roman" w:eastAsia="Open Sans" w:hAnsi="Times New Roman" w:cs="Times New Roman"/>
          <w:sz w:val="24"/>
        </w:rPr>
        <w:t xml:space="preserve"> using </w:t>
      </w:r>
      <w:r w:rsidRPr="001C21F9">
        <w:rPr>
          <w:rFonts w:ascii="Times New Roman" w:eastAsia="Open Sans" w:hAnsi="Times New Roman" w:cs="Times New Roman"/>
          <w:b/>
          <w:bCs/>
          <w:sz w:val="24"/>
        </w:rPr>
        <w:t>Power Automate</w:t>
      </w:r>
      <w:r w:rsidRPr="001C21F9">
        <w:rPr>
          <w:rFonts w:ascii="Times New Roman" w:eastAsia="Open Sans" w:hAnsi="Times New Roman" w:cs="Times New Roman"/>
          <w:sz w:val="24"/>
        </w:rPr>
        <w:t xml:space="preserve">, enabling real-time data transfer. Whenever a </w:t>
      </w:r>
      <w:r>
        <w:rPr>
          <w:rFonts w:ascii="Times New Roman" w:eastAsia="Open Sans" w:hAnsi="Times New Roman" w:cs="Times New Roman"/>
          <w:sz w:val="24"/>
        </w:rPr>
        <w:t>customer</w:t>
      </w:r>
      <w:r w:rsidRPr="001C21F9">
        <w:rPr>
          <w:rFonts w:ascii="Times New Roman" w:eastAsia="Open Sans" w:hAnsi="Times New Roman" w:cs="Times New Roman"/>
          <w:sz w:val="24"/>
        </w:rPr>
        <w:t xml:space="preserve"> submits the form, the responses are automatically inserted into the </w:t>
      </w:r>
      <w:r>
        <w:rPr>
          <w:rFonts w:ascii="Times New Roman" w:eastAsia="Consolas" w:hAnsi="Times New Roman" w:cs="Times New Roman"/>
          <w:sz w:val="24"/>
        </w:rPr>
        <w:t>customer order</w:t>
      </w:r>
      <w:r w:rsidRPr="001C21F9">
        <w:rPr>
          <w:rFonts w:ascii="Times New Roman" w:eastAsia="Open Sans" w:hAnsi="Times New Roman" w:cs="Times New Roman"/>
          <w:sz w:val="24"/>
        </w:rPr>
        <w:t xml:space="preserve"> table within the database. This automation eliminates manual data entry and ensures that </w:t>
      </w:r>
      <w:r>
        <w:rPr>
          <w:rFonts w:ascii="Times New Roman" w:eastAsia="Open Sans" w:hAnsi="Times New Roman" w:cs="Times New Roman"/>
          <w:sz w:val="24"/>
        </w:rPr>
        <w:t>customer</w:t>
      </w:r>
      <w:r w:rsidRPr="001C21F9">
        <w:rPr>
          <w:rFonts w:ascii="Times New Roman" w:eastAsia="Open Sans" w:hAnsi="Times New Roman" w:cs="Times New Roman"/>
          <w:sz w:val="24"/>
        </w:rPr>
        <w:t xml:space="preserve"> records are instantly available for </w:t>
      </w:r>
      <w:r w:rsidR="00655214">
        <w:rPr>
          <w:rFonts w:ascii="Times New Roman" w:eastAsia="Open Sans" w:hAnsi="Times New Roman" w:cs="Times New Roman"/>
          <w:sz w:val="24"/>
        </w:rPr>
        <w:t>menu preparation</w:t>
      </w:r>
      <w:r w:rsidRPr="001C21F9">
        <w:rPr>
          <w:rFonts w:ascii="Times New Roman" w:eastAsia="Open Sans" w:hAnsi="Times New Roman" w:cs="Times New Roman"/>
          <w:sz w:val="24"/>
        </w:rPr>
        <w:t xml:space="preserve">, </w:t>
      </w:r>
      <w:r w:rsidR="00B54E3B">
        <w:rPr>
          <w:rFonts w:ascii="Times New Roman" w:eastAsia="Open Sans" w:hAnsi="Times New Roman" w:cs="Times New Roman"/>
          <w:sz w:val="24"/>
        </w:rPr>
        <w:t>packaging</w:t>
      </w:r>
      <w:r w:rsidRPr="001C21F9">
        <w:rPr>
          <w:rFonts w:ascii="Times New Roman" w:eastAsia="Open Sans" w:hAnsi="Times New Roman" w:cs="Times New Roman"/>
          <w:sz w:val="24"/>
        </w:rPr>
        <w:t xml:space="preserve">, and </w:t>
      </w:r>
      <w:r w:rsidR="00B54E3B">
        <w:rPr>
          <w:rFonts w:ascii="Times New Roman" w:eastAsia="Open Sans" w:hAnsi="Times New Roman" w:cs="Times New Roman"/>
          <w:sz w:val="24"/>
        </w:rPr>
        <w:t>delivery time</w:t>
      </w:r>
      <w:r w:rsidRPr="001C21F9">
        <w:rPr>
          <w:rFonts w:ascii="Times New Roman" w:eastAsia="Open Sans" w:hAnsi="Times New Roman" w:cs="Times New Roman"/>
          <w:sz w:val="24"/>
        </w:rPr>
        <w:t>.</w:t>
      </w:r>
    </w:p>
    <w:p w14:paraId="283598B2" w14:textId="77777777" w:rsidR="000B51A1" w:rsidRDefault="000B51A1" w:rsidP="0053112B">
      <w:pPr>
        <w:rPr>
          <w:rFonts w:ascii="Calibri" w:eastAsia="Times New Roman" w:hAnsi="Calibri" w:cs="Calibri"/>
          <w:b/>
          <w:bCs/>
          <w:sz w:val="24"/>
        </w:rPr>
      </w:pPr>
    </w:p>
    <w:p w14:paraId="6B347FFE" w14:textId="681D9248" w:rsidR="002E6BA2" w:rsidRPr="002E6BA2" w:rsidRDefault="002E6BA2" w:rsidP="002E6BA2">
      <w:pPr>
        <w:rPr>
          <w:rFonts w:ascii="Calibri" w:eastAsia="Times New Roman" w:hAnsi="Calibri" w:cs="Calibri"/>
          <w:sz w:val="24"/>
        </w:rPr>
      </w:pPr>
      <w:r w:rsidRPr="002E6BA2">
        <w:rPr>
          <w:rFonts w:ascii="Calibri" w:eastAsia="Times New Roman" w:hAnsi="Calibri" w:cs="Calibri"/>
          <w:sz w:val="24"/>
        </w:rPr>
        <w:t xml:space="preserve">A Microsoft Form named Pizza Place Order was created as a front-end for the </w:t>
      </w:r>
      <w:proofErr w:type="spellStart"/>
      <w:r w:rsidRPr="002E6BA2">
        <w:rPr>
          <w:rFonts w:ascii="Calibri" w:eastAsia="Times New Roman" w:hAnsi="Calibri" w:cs="Calibri"/>
          <w:sz w:val="24"/>
        </w:rPr>
        <w:t>customer_orders</w:t>
      </w:r>
      <w:proofErr w:type="spellEnd"/>
      <w:r w:rsidRPr="002E6BA2">
        <w:rPr>
          <w:rFonts w:ascii="Calibri" w:eastAsia="Times New Roman" w:hAnsi="Calibri" w:cs="Calibri"/>
          <w:sz w:val="24"/>
        </w:rPr>
        <w:t xml:space="preserve"> SQL table. The form collects customer and order details through the following fields:</w:t>
      </w:r>
    </w:p>
    <w:p w14:paraId="7EC51F5F" w14:textId="77777777" w:rsidR="002E6BA2" w:rsidRPr="002E6BA2" w:rsidRDefault="002E6BA2" w:rsidP="002E6BA2">
      <w:pPr>
        <w:pStyle w:val="ListParagraph"/>
        <w:numPr>
          <w:ilvl w:val="0"/>
          <w:numId w:val="19"/>
        </w:numPr>
        <w:rPr>
          <w:rFonts w:ascii="Calibri" w:eastAsia="Times New Roman" w:hAnsi="Calibri" w:cs="Calibri"/>
          <w:sz w:val="24"/>
        </w:rPr>
      </w:pPr>
      <w:r w:rsidRPr="002E6BA2">
        <w:rPr>
          <w:rFonts w:ascii="Calibri" w:eastAsia="Times New Roman" w:hAnsi="Calibri" w:cs="Calibri"/>
          <w:sz w:val="24"/>
        </w:rPr>
        <w:t>Name (Text) – captures the customer’s name.</w:t>
      </w:r>
    </w:p>
    <w:p w14:paraId="773A9734" w14:textId="4F800ED0" w:rsidR="002E6BA2" w:rsidRPr="002E6BA2" w:rsidRDefault="002E6BA2" w:rsidP="002E6BA2">
      <w:pPr>
        <w:pStyle w:val="ListParagraph"/>
        <w:numPr>
          <w:ilvl w:val="0"/>
          <w:numId w:val="19"/>
        </w:numPr>
        <w:rPr>
          <w:rFonts w:ascii="Calibri" w:eastAsia="Times New Roman" w:hAnsi="Calibri" w:cs="Calibri"/>
          <w:sz w:val="24"/>
        </w:rPr>
      </w:pPr>
      <w:r w:rsidRPr="002E6BA2">
        <w:rPr>
          <w:rFonts w:ascii="Calibri" w:eastAsia="Times New Roman" w:hAnsi="Calibri" w:cs="Calibri"/>
          <w:sz w:val="24"/>
        </w:rPr>
        <w:t>Email address (Text) – captures the customer’s mail ID, validated as an email format.</w:t>
      </w:r>
    </w:p>
    <w:p w14:paraId="0C2AFBDA" w14:textId="73CCB681" w:rsidR="002E6BA2" w:rsidRPr="002E6BA2" w:rsidRDefault="002E6BA2" w:rsidP="002E6BA2">
      <w:pPr>
        <w:pStyle w:val="ListParagraph"/>
        <w:numPr>
          <w:ilvl w:val="0"/>
          <w:numId w:val="19"/>
        </w:numPr>
        <w:rPr>
          <w:rFonts w:ascii="Calibri" w:eastAsia="Times New Roman" w:hAnsi="Calibri" w:cs="Calibri"/>
          <w:sz w:val="24"/>
        </w:rPr>
      </w:pPr>
      <w:r w:rsidRPr="002E6BA2">
        <w:rPr>
          <w:rFonts w:ascii="Calibri" w:eastAsia="Times New Roman" w:hAnsi="Calibri" w:cs="Calibri"/>
          <w:sz w:val="24"/>
        </w:rPr>
        <w:t xml:space="preserve">Order number (Text with “Number / Whole number” restriction) – stores the numeric </w:t>
      </w:r>
      <w:proofErr w:type="spellStart"/>
      <w:r w:rsidRPr="002E6BA2">
        <w:rPr>
          <w:rFonts w:ascii="Calibri" w:eastAsia="Times New Roman" w:hAnsi="Calibri" w:cs="Calibri"/>
          <w:sz w:val="24"/>
        </w:rPr>
        <w:t>order_number</w:t>
      </w:r>
      <w:proofErr w:type="spellEnd"/>
      <w:r w:rsidRPr="002E6BA2">
        <w:rPr>
          <w:rFonts w:ascii="Calibri" w:eastAsia="Times New Roman" w:hAnsi="Calibri" w:cs="Calibri"/>
          <w:sz w:val="24"/>
        </w:rPr>
        <w:t xml:space="preserve"> value used in the database.</w:t>
      </w:r>
    </w:p>
    <w:p w14:paraId="42C9867F" w14:textId="59C191A3" w:rsidR="002E6BA2" w:rsidRPr="002E6BA2" w:rsidRDefault="002E6BA2" w:rsidP="002E6BA2">
      <w:pPr>
        <w:pStyle w:val="ListParagraph"/>
        <w:numPr>
          <w:ilvl w:val="0"/>
          <w:numId w:val="19"/>
        </w:numPr>
        <w:rPr>
          <w:rFonts w:ascii="Calibri" w:eastAsia="Times New Roman" w:hAnsi="Calibri" w:cs="Calibri"/>
          <w:sz w:val="24"/>
        </w:rPr>
      </w:pPr>
      <w:r w:rsidRPr="002E6BA2">
        <w:rPr>
          <w:rFonts w:ascii="Calibri" w:eastAsia="Times New Roman" w:hAnsi="Calibri" w:cs="Calibri"/>
          <w:sz w:val="24"/>
        </w:rPr>
        <w:t xml:space="preserve">Pizza ID / Pizza selection (Choice question listing available pizza IDs) – maps directly to the </w:t>
      </w:r>
      <w:proofErr w:type="spellStart"/>
      <w:r w:rsidRPr="002E6BA2">
        <w:rPr>
          <w:rFonts w:ascii="Calibri" w:eastAsia="Times New Roman" w:hAnsi="Calibri" w:cs="Calibri"/>
          <w:sz w:val="24"/>
        </w:rPr>
        <w:t>pizza_id</w:t>
      </w:r>
      <w:proofErr w:type="spellEnd"/>
      <w:r w:rsidRPr="002E6BA2">
        <w:rPr>
          <w:rFonts w:ascii="Calibri" w:eastAsia="Times New Roman" w:hAnsi="Calibri" w:cs="Calibri"/>
          <w:sz w:val="24"/>
        </w:rPr>
        <w:t xml:space="preserve"> column.</w:t>
      </w:r>
    </w:p>
    <w:p w14:paraId="61AEAE80" w14:textId="642DE0E3" w:rsidR="002E6BA2" w:rsidRPr="002E6BA2" w:rsidRDefault="002E6BA2" w:rsidP="002E6BA2">
      <w:pPr>
        <w:pStyle w:val="ListParagraph"/>
        <w:numPr>
          <w:ilvl w:val="0"/>
          <w:numId w:val="19"/>
        </w:numPr>
        <w:rPr>
          <w:rFonts w:ascii="Calibri" w:eastAsia="Times New Roman" w:hAnsi="Calibri" w:cs="Calibri"/>
          <w:sz w:val="24"/>
        </w:rPr>
      </w:pPr>
      <w:r w:rsidRPr="002E6BA2">
        <w:rPr>
          <w:rFonts w:ascii="Calibri" w:eastAsia="Times New Roman" w:hAnsi="Calibri" w:cs="Calibri"/>
          <w:sz w:val="24"/>
        </w:rPr>
        <w:t>Quantity (Text with “Number / Whole number” restriction) – stores how many pizzas are ordered.</w:t>
      </w:r>
    </w:p>
    <w:p w14:paraId="318055A0" w14:textId="77777777" w:rsidR="002E6BA2" w:rsidRDefault="002E6BA2" w:rsidP="002E6BA2">
      <w:pPr>
        <w:pStyle w:val="ListParagraph"/>
        <w:numPr>
          <w:ilvl w:val="0"/>
          <w:numId w:val="19"/>
        </w:numPr>
        <w:rPr>
          <w:rFonts w:ascii="Calibri" w:eastAsia="Times New Roman" w:hAnsi="Calibri" w:cs="Calibri"/>
          <w:sz w:val="24"/>
        </w:rPr>
      </w:pPr>
      <w:r w:rsidRPr="002E6BA2">
        <w:rPr>
          <w:rFonts w:ascii="Calibri" w:eastAsia="Times New Roman" w:hAnsi="Calibri" w:cs="Calibri"/>
          <w:sz w:val="24"/>
        </w:rPr>
        <w:t xml:space="preserve">Order time (Date/Time question, or omitted so the database fills </w:t>
      </w:r>
      <w:proofErr w:type="spellStart"/>
      <w:r w:rsidRPr="002E6BA2">
        <w:rPr>
          <w:rFonts w:ascii="Calibri" w:eastAsia="Times New Roman" w:hAnsi="Calibri" w:cs="Calibri"/>
          <w:sz w:val="24"/>
        </w:rPr>
        <w:t>order_time</w:t>
      </w:r>
      <w:proofErr w:type="spellEnd"/>
      <w:r w:rsidRPr="002E6BA2">
        <w:rPr>
          <w:rFonts w:ascii="Calibri" w:eastAsia="Times New Roman" w:hAnsi="Calibri" w:cs="Calibri"/>
          <w:sz w:val="24"/>
        </w:rPr>
        <w:t xml:space="preserve"> with the current timestamp automatically).</w:t>
      </w:r>
    </w:p>
    <w:p w14:paraId="5AF1D40C" w14:textId="77777777" w:rsidR="003D3B99" w:rsidRDefault="003D3B99" w:rsidP="002E6BA2">
      <w:pPr>
        <w:rPr>
          <w:rFonts w:ascii="Calibri" w:eastAsia="Times New Roman" w:hAnsi="Calibri" w:cs="Calibri"/>
          <w:sz w:val="24"/>
        </w:rPr>
      </w:pPr>
    </w:p>
    <w:p w14:paraId="15054910" w14:textId="01517674" w:rsidR="002E6BA2" w:rsidRDefault="005A0FC7" w:rsidP="002E6BA2">
      <w:pPr>
        <w:rPr>
          <w:rFonts w:ascii="Calibri" w:eastAsiaTheme="majorEastAsia" w:hAnsi="Calibri" w:cs="Calibri"/>
          <w:b/>
          <w:bCs/>
          <w:color w:val="330370"/>
          <w:sz w:val="36"/>
          <w:szCs w:val="36"/>
          <w:lang w:eastAsia="en-US"/>
        </w:rPr>
      </w:pPr>
      <w:r w:rsidRPr="008D344B">
        <w:rPr>
          <w:noProof/>
          <w:sz w:val="32"/>
          <w:szCs w:val="32"/>
        </w:rPr>
        <w:lastRenderedPageBreak/>
        <w:drawing>
          <wp:anchor distT="0" distB="0" distL="114300" distR="114300" simplePos="0" relativeHeight="251669504" behindDoc="0" locked="0" layoutInCell="1" allowOverlap="1" wp14:anchorId="602E2C68" wp14:editId="6C9BBC58">
            <wp:simplePos x="0" y="0"/>
            <wp:positionH relativeFrom="margin">
              <wp:align>left</wp:align>
            </wp:positionH>
            <wp:positionV relativeFrom="paragraph">
              <wp:posOffset>297815</wp:posOffset>
            </wp:positionV>
            <wp:extent cx="777139" cy="66200"/>
            <wp:effectExtent l="0" t="0" r="4445" b="0"/>
            <wp:wrapSquare wrapText="bothSides"/>
            <wp:docPr id="30" name="Picture 22">
              <a:extLst xmlns:a="http://schemas.openxmlformats.org/drawingml/2006/main">
                <a:ext uri="{FF2B5EF4-FFF2-40B4-BE49-F238E27FC236}">
                  <a16:creationId xmlns:a16="http://schemas.microsoft.com/office/drawing/2014/main" id="{C337D6C7-82FB-D4D8-3D07-D42D7246A9D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C337D6C7-82FB-D4D8-3D07-D42D7246A9D1}"/>
                        </a:ext>
                        <a:ext uri="{C183D7F6-B498-43B3-948B-1728B52AA6E4}">
                          <adec:decorative xmlns:adec="http://schemas.microsoft.com/office/drawing/2017/decorative" val="1"/>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77139" cy="66200"/>
                    </a:xfrm>
                    <a:prstGeom prst="rect">
                      <a:avLst/>
                    </a:prstGeom>
                  </pic:spPr>
                </pic:pic>
              </a:graphicData>
            </a:graphic>
            <wp14:sizeRelH relativeFrom="page">
              <wp14:pctWidth>0</wp14:pctWidth>
            </wp14:sizeRelH>
            <wp14:sizeRelV relativeFrom="page">
              <wp14:pctHeight>0</wp14:pctHeight>
            </wp14:sizeRelV>
          </wp:anchor>
        </w:drawing>
      </w:r>
      <w:r w:rsidR="00EE474C" w:rsidRPr="005A0FC7">
        <w:rPr>
          <w:rFonts w:ascii="Calibri" w:eastAsiaTheme="majorEastAsia" w:hAnsi="Calibri" w:cs="Calibri"/>
          <w:b/>
          <w:bCs/>
          <w:color w:val="330370"/>
          <w:sz w:val="36"/>
          <w:szCs w:val="36"/>
          <w:lang w:eastAsia="en-US"/>
        </w:rPr>
        <w:t>INSTRUCTION TO ACCESS THE FILES</w:t>
      </w:r>
    </w:p>
    <w:p w14:paraId="107FBE94" w14:textId="77777777" w:rsidR="00330E20" w:rsidRDefault="00330E20" w:rsidP="002E6BA2">
      <w:pPr>
        <w:rPr>
          <w:rFonts w:ascii="Calibri" w:eastAsia="Times New Roman" w:hAnsi="Calibri" w:cs="Calibri"/>
          <w:b/>
          <w:bCs/>
          <w:color w:val="7030A0"/>
          <w:sz w:val="28"/>
          <w:szCs w:val="28"/>
        </w:rPr>
      </w:pPr>
    </w:p>
    <w:p w14:paraId="1DC82D5D" w14:textId="3892B418" w:rsidR="00715FE5" w:rsidRPr="00715FE5" w:rsidRDefault="00715FE5" w:rsidP="00715FE5">
      <w:pPr>
        <w:pStyle w:val="ListParagraph"/>
        <w:numPr>
          <w:ilvl w:val="0"/>
          <w:numId w:val="20"/>
        </w:numPr>
        <w:rPr>
          <w:rFonts w:ascii="Calibri" w:eastAsia="Times New Roman" w:hAnsi="Calibri" w:cs="Calibri"/>
          <w:b/>
          <w:bCs/>
          <w:color w:val="7030A0"/>
          <w:sz w:val="28"/>
          <w:szCs w:val="28"/>
        </w:rPr>
      </w:pPr>
      <w:r w:rsidRPr="00715FE5">
        <w:rPr>
          <w:rFonts w:ascii="Calibri" w:eastAsia="Times New Roman" w:hAnsi="Calibri" w:cs="Calibri"/>
          <w:b/>
          <w:bCs/>
          <w:color w:val="7030A0"/>
          <w:sz w:val="28"/>
          <w:szCs w:val="28"/>
        </w:rPr>
        <w:t>SQL database login information</w:t>
      </w:r>
    </w:p>
    <w:p w14:paraId="52EB3BCC" w14:textId="5CC5C085" w:rsidR="00715FE5" w:rsidRDefault="00715FE5" w:rsidP="00715FE5">
      <w:pPr>
        <w:pStyle w:val="ListParagraph"/>
        <w:rPr>
          <w:rFonts w:ascii="Calibri" w:eastAsia="Times New Roman" w:hAnsi="Calibri" w:cs="Calibri"/>
          <w:sz w:val="24"/>
        </w:rPr>
      </w:pPr>
      <w:r w:rsidRPr="00715FE5">
        <w:rPr>
          <w:rFonts w:ascii="Calibri" w:eastAsia="Times New Roman" w:hAnsi="Calibri" w:cs="Calibri"/>
          <w:sz w:val="24"/>
        </w:rPr>
        <w:t xml:space="preserve">The SQL Server database is hosted </w:t>
      </w:r>
      <w:r w:rsidR="003203B8" w:rsidRPr="00715FE5">
        <w:rPr>
          <w:rFonts w:ascii="Calibri" w:eastAsia="Times New Roman" w:hAnsi="Calibri" w:cs="Calibri"/>
          <w:sz w:val="24"/>
        </w:rPr>
        <w:t xml:space="preserve">at </w:t>
      </w:r>
      <w:r w:rsidR="003203B8" w:rsidRPr="003203B8">
        <w:rPr>
          <w:rFonts w:ascii="Calibri" w:eastAsia="Times New Roman" w:hAnsi="Calibri" w:cs="Calibri"/>
          <w:b/>
          <w:bCs/>
          <w:sz w:val="24"/>
        </w:rPr>
        <w:t xml:space="preserve">server </w:t>
      </w:r>
      <w:proofErr w:type="gramStart"/>
      <w:r w:rsidR="003203B8" w:rsidRPr="003203B8">
        <w:rPr>
          <w:rFonts w:ascii="Calibri" w:eastAsia="Times New Roman" w:hAnsi="Calibri" w:cs="Calibri"/>
          <w:b/>
          <w:bCs/>
          <w:sz w:val="24"/>
        </w:rPr>
        <w:t>name :</w:t>
      </w:r>
      <w:proofErr w:type="gramEnd"/>
      <w:r w:rsidR="003203B8" w:rsidRPr="003203B8">
        <w:rPr>
          <w:rFonts w:ascii="Calibri" w:eastAsia="Times New Roman" w:hAnsi="Calibri" w:cs="Calibri"/>
          <w:b/>
          <w:bCs/>
          <w:sz w:val="24"/>
        </w:rPr>
        <w:t xml:space="preserve"> proj510dbserver.database.windows.net</w:t>
      </w:r>
      <w:r w:rsidR="003203B8">
        <w:rPr>
          <w:rFonts w:ascii="Calibri" w:eastAsia="Times New Roman" w:hAnsi="Calibri" w:cs="Calibri"/>
          <w:sz w:val="24"/>
        </w:rPr>
        <w:t xml:space="preserve"> </w:t>
      </w:r>
      <w:r w:rsidRPr="00715FE5">
        <w:rPr>
          <w:rFonts w:ascii="Calibri" w:eastAsia="Times New Roman" w:hAnsi="Calibri" w:cs="Calibri"/>
          <w:sz w:val="24"/>
        </w:rPr>
        <w:t>with database [d</w:t>
      </w:r>
      <w:r w:rsidR="007B68DE">
        <w:rPr>
          <w:rFonts w:ascii="Calibri" w:eastAsia="Times New Roman" w:hAnsi="Calibri" w:cs="Calibri"/>
          <w:sz w:val="24"/>
        </w:rPr>
        <w:t>b38</w:t>
      </w:r>
      <w:r w:rsidRPr="00715FE5">
        <w:rPr>
          <w:rFonts w:ascii="Calibri" w:eastAsia="Times New Roman" w:hAnsi="Calibri" w:cs="Calibri"/>
          <w:sz w:val="24"/>
        </w:rPr>
        <w:t xml:space="preserve">]. Users connect using SQL authentication with the username </w:t>
      </w:r>
      <w:r w:rsidR="00D3490C">
        <w:rPr>
          <w:rFonts w:ascii="Calibri" w:eastAsia="Times New Roman" w:hAnsi="Calibri" w:cs="Calibri"/>
          <w:sz w:val="24"/>
        </w:rPr>
        <w:t>(araj0777@uw.edu)</w:t>
      </w:r>
      <w:r w:rsidRPr="00715FE5">
        <w:rPr>
          <w:rFonts w:ascii="Calibri" w:eastAsia="Times New Roman" w:hAnsi="Calibri" w:cs="Calibri"/>
          <w:sz w:val="24"/>
        </w:rPr>
        <w:t xml:space="preserve"> and password provided separately. The connection string is configured in SQL Server Management Studio (or the application) and the “Test Connection” button returns a successful result, confirming that the login instructions are working.</w:t>
      </w:r>
    </w:p>
    <w:p w14:paraId="66403C34" w14:textId="77777777" w:rsidR="0067398D" w:rsidRDefault="0067398D" w:rsidP="00715FE5">
      <w:pPr>
        <w:pStyle w:val="ListParagraph"/>
        <w:rPr>
          <w:rFonts w:ascii="Calibri" w:eastAsia="Times New Roman" w:hAnsi="Calibri" w:cs="Calibri"/>
          <w:sz w:val="24"/>
        </w:rPr>
      </w:pPr>
    </w:p>
    <w:p w14:paraId="7EF456FA" w14:textId="63E6BDCC" w:rsidR="0067398D" w:rsidRDefault="0067398D" w:rsidP="00715FE5">
      <w:pPr>
        <w:pStyle w:val="ListParagraph"/>
        <w:rPr>
          <w:rFonts w:ascii="Calibri" w:eastAsia="Times New Roman" w:hAnsi="Calibri" w:cs="Calibri"/>
          <w:sz w:val="24"/>
        </w:rPr>
      </w:pPr>
      <w:r w:rsidRPr="0067398D">
        <w:rPr>
          <w:rFonts w:ascii="Calibri" w:eastAsia="Times New Roman" w:hAnsi="Calibri" w:cs="Calibri"/>
          <w:noProof/>
          <w:sz w:val="24"/>
        </w:rPr>
        <w:drawing>
          <wp:inline distT="0" distB="0" distL="0" distR="0" wp14:anchorId="260C2FED" wp14:editId="3EAE0AEC">
            <wp:extent cx="5943600" cy="30549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54985"/>
                    </a:xfrm>
                    <a:prstGeom prst="rect">
                      <a:avLst/>
                    </a:prstGeom>
                  </pic:spPr>
                </pic:pic>
              </a:graphicData>
            </a:graphic>
          </wp:inline>
        </w:drawing>
      </w:r>
    </w:p>
    <w:p w14:paraId="24215CAE" w14:textId="77777777" w:rsidR="00DF375D" w:rsidRDefault="00DF375D" w:rsidP="00715FE5">
      <w:pPr>
        <w:pStyle w:val="ListParagraph"/>
        <w:rPr>
          <w:rFonts w:ascii="Calibri" w:eastAsia="Times New Roman" w:hAnsi="Calibri" w:cs="Calibri"/>
          <w:sz w:val="24"/>
        </w:rPr>
      </w:pPr>
    </w:p>
    <w:p w14:paraId="3E9B1575" w14:textId="3A3505D2" w:rsidR="00526161" w:rsidRDefault="00526161" w:rsidP="00715FE5">
      <w:pPr>
        <w:pStyle w:val="ListParagraph"/>
        <w:rPr>
          <w:rFonts w:ascii="Calibri" w:eastAsia="Times New Roman" w:hAnsi="Calibri" w:cs="Calibri"/>
          <w:sz w:val="24"/>
        </w:rPr>
      </w:pPr>
      <w:r>
        <w:rPr>
          <w:rFonts w:ascii="Calibri" w:eastAsia="Times New Roman" w:hAnsi="Calibri" w:cs="Calibri"/>
          <w:sz w:val="24"/>
        </w:rPr>
        <w:t xml:space="preserve">Data set: </w:t>
      </w:r>
      <w:hyperlink r:id="rId19" w:history="1">
        <w:r w:rsidR="00A950DA" w:rsidRPr="00A950DA">
          <w:rPr>
            <w:rStyle w:val="Hyperlink"/>
            <w:rFonts w:ascii="Calibri" w:eastAsia="Times New Roman" w:hAnsi="Calibri" w:cs="Calibri"/>
            <w:sz w:val="24"/>
          </w:rPr>
          <w:t>https://www.kaggle.com/datasets/aaditya555/pizza-sales-dataset</w:t>
        </w:r>
      </w:hyperlink>
    </w:p>
    <w:p w14:paraId="6E975FAF" w14:textId="77777777" w:rsidR="00D3490C" w:rsidRDefault="00A950DA" w:rsidP="00715FE5">
      <w:pPr>
        <w:pStyle w:val="ListParagraph"/>
        <w:rPr>
          <w:rFonts w:ascii="Calibri" w:eastAsia="Times New Roman" w:hAnsi="Calibri" w:cs="Calibri"/>
          <w:sz w:val="24"/>
        </w:rPr>
      </w:pPr>
      <w:r w:rsidRPr="007F647F">
        <w:rPr>
          <w:rFonts w:ascii="Calibri" w:eastAsia="Times New Roman" w:hAnsi="Calibri" w:cs="Calibri"/>
          <w:b/>
          <w:bCs/>
          <w:sz w:val="24"/>
        </w:rPr>
        <w:t>Server name</w:t>
      </w:r>
      <w:r w:rsidR="00254EB3">
        <w:rPr>
          <w:rFonts w:ascii="Calibri" w:eastAsia="Times New Roman" w:hAnsi="Calibri" w:cs="Calibri"/>
          <w:sz w:val="24"/>
        </w:rPr>
        <w:t xml:space="preserve">: </w:t>
      </w:r>
      <w:r w:rsidR="00254EB3" w:rsidRPr="00254EB3">
        <w:rPr>
          <w:rFonts w:ascii="Calibri" w:eastAsia="Times New Roman" w:hAnsi="Calibri" w:cs="Calibri"/>
          <w:sz w:val="24"/>
        </w:rPr>
        <w:t>proj510dbserver.database.windows.net</w:t>
      </w:r>
      <w:r w:rsidR="007F647F">
        <w:rPr>
          <w:rFonts w:ascii="Calibri" w:eastAsia="Times New Roman" w:hAnsi="Calibri" w:cs="Calibri"/>
          <w:sz w:val="24"/>
        </w:rPr>
        <w:br/>
        <w:t>Database: db38</w:t>
      </w:r>
    </w:p>
    <w:p w14:paraId="222AD4D8" w14:textId="1A88C421" w:rsidR="00A950DA" w:rsidRDefault="007220C8" w:rsidP="00715FE5">
      <w:pPr>
        <w:pStyle w:val="ListParagraph"/>
        <w:rPr>
          <w:rFonts w:ascii="Calibri" w:eastAsia="Times New Roman" w:hAnsi="Calibri" w:cs="Calibri"/>
          <w:sz w:val="24"/>
        </w:rPr>
      </w:pPr>
      <w:r w:rsidRPr="007220C8">
        <w:rPr>
          <w:rFonts w:ascii="Calibri" w:eastAsia="Times New Roman" w:hAnsi="Calibri" w:cs="Calibri"/>
          <w:b/>
          <w:bCs/>
          <w:sz w:val="24"/>
        </w:rPr>
        <w:t>UW NetID</w:t>
      </w:r>
      <w:r w:rsidRPr="007220C8">
        <w:rPr>
          <w:rFonts w:ascii="Calibri" w:eastAsia="Times New Roman" w:hAnsi="Calibri" w:cs="Calibri"/>
          <w:sz w:val="24"/>
        </w:rPr>
        <w:t>:</w:t>
      </w:r>
      <w:r w:rsidRPr="007220C8">
        <w:rPr>
          <w:rFonts w:ascii="Calibri" w:eastAsia="Times New Roman" w:hAnsi="Calibri" w:cs="Calibri"/>
          <w:sz w:val="24"/>
        </w:rPr>
        <w:t xml:space="preserve"> araj0777</w:t>
      </w:r>
      <w:r w:rsidR="005A35D5">
        <w:rPr>
          <w:rFonts w:ascii="Calibri" w:eastAsia="Times New Roman" w:hAnsi="Calibri" w:cs="Calibri"/>
          <w:sz w:val="24"/>
        </w:rPr>
        <w:br/>
      </w:r>
      <w:r w:rsidR="00254EB3">
        <w:rPr>
          <w:rFonts w:ascii="Calibri" w:eastAsia="Times New Roman" w:hAnsi="Calibri" w:cs="Calibri"/>
          <w:sz w:val="24"/>
        </w:rPr>
        <w:br/>
      </w:r>
    </w:p>
    <w:p w14:paraId="7C1943A6" w14:textId="77777777" w:rsidR="006A0CA3" w:rsidRDefault="006A0CA3" w:rsidP="00715FE5">
      <w:pPr>
        <w:pStyle w:val="ListParagraph"/>
        <w:rPr>
          <w:rFonts w:ascii="Calibri" w:eastAsia="Times New Roman" w:hAnsi="Calibri" w:cs="Calibri"/>
          <w:sz w:val="24"/>
        </w:rPr>
      </w:pPr>
    </w:p>
    <w:p w14:paraId="1DB32703" w14:textId="77777777" w:rsidR="007220C8" w:rsidRDefault="007220C8" w:rsidP="00715FE5">
      <w:pPr>
        <w:pStyle w:val="ListParagraph"/>
        <w:rPr>
          <w:rFonts w:ascii="Calibri" w:eastAsia="Times New Roman" w:hAnsi="Calibri" w:cs="Calibri"/>
          <w:sz w:val="24"/>
        </w:rPr>
      </w:pPr>
    </w:p>
    <w:p w14:paraId="114F95DC" w14:textId="77777777" w:rsidR="007220C8" w:rsidRDefault="007220C8" w:rsidP="00715FE5">
      <w:pPr>
        <w:pStyle w:val="ListParagraph"/>
        <w:rPr>
          <w:rFonts w:ascii="Calibri" w:eastAsia="Times New Roman" w:hAnsi="Calibri" w:cs="Calibri"/>
          <w:sz w:val="24"/>
        </w:rPr>
      </w:pPr>
    </w:p>
    <w:p w14:paraId="461670C7" w14:textId="77777777" w:rsidR="007220C8" w:rsidRDefault="007220C8" w:rsidP="00715FE5">
      <w:pPr>
        <w:pStyle w:val="ListParagraph"/>
        <w:rPr>
          <w:rFonts w:ascii="Calibri" w:eastAsia="Times New Roman" w:hAnsi="Calibri" w:cs="Calibri"/>
          <w:sz w:val="24"/>
        </w:rPr>
      </w:pPr>
    </w:p>
    <w:p w14:paraId="77AD52EB" w14:textId="77777777" w:rsidR="007220C8" w:rsidRPr="00715FE5" w:rsidRDefault="007220C8" w:rsidP="00715FE5">
      <w:pPr>
        <w:pStyle w:val="ListParagraph"/>
        <w:rPr>
          <w:rFonts w:ascii="Calibri" w:eastAsia="Times New Roman" w:hAnsi="Calibri" w:cs="Calibri"/>
          <w:sz w:val="24"/>
        </w:rPr>
      </w:pPr>
    </w:p>
    <w:p w14:paraId="3CBB32B0" w14:textId="77777777" w:rsidR="00A422EA" w:rsidRDefault="00A422EA" w:rsidP="003D3B99">
      <w:pPr>
        <w:pStyle w:val="ListParagraph"/>
        <w:numPr>
          <w:ilvl w:val="0"/>
          <w:numId w:val="20"/>
        </w:numPr>
        <w:rPr>
          <w:rFonts w:ascii="Calibri" w:eastAsia="Times New Roman" w:hAnsi="Calibri" w:cs="Calibri"/>
          <w:b/>
          <w:bCs/>
          <w:color w:val="7030A0"/>
          <w:sz w:val="28"/>
          <w:szCs w:val="28"/>
        </w:rPr>
      </w:pPr>
      <w:r>
        <w:rPr>
          <w:rFonts w:ascii="Calibri" w:eastAsia="Times New Roman" w:hAnsi="Calibri" w:cs="Calibri"/>
          <w:b/>
          <w:bCs/>
          <w:color w:val="7030A0"/>
          <w:sz w:val="28"/>
          <w:szCs w:val="28"/>
        </w:rPr>
        <w:lastRenderedPageBreak/>
        <w:t>Form login and access information</w:t>
      </w:r>
    </w:p>
    <w:p w14:paraId="7FACBE49" w14:textId="77777777" w:rsidR="00207A36" w:rsidRDefault="00207A36" w:rsidP="00207A36">
      <w:pPr>
        <w:pStyle w:val="ListParagraph"/>
        <w:rPr>
          <w:rFonts w:ascii="Calibri" w:eastAsia="Times New Roman" w:hAnsi="Calibri" w:cs="Calibri"/>
          <w:b/>
          <w:bCs/>
          <w:color w:val="7030A0"/>
          <w:sz w:val="28"/>
          <w:szCs w:val="28"/>
        </w:rPr>
      </w:pPr>
    </w:p>
    <w:p w14:paraId="7116C4D5" w14:textId="7F8124E3" w:rsidR="00E512ED" w:rsidRDefault="00207A36" w:rsidP="006922A5">
      <w:pPr>
        <w:pStyle w:val="ListParagraph"/>
        <w:rPr>
          <w:rFonts w:ascii="Calibri" w:eastAsia="Times New Roman" w:hAnsi="Calibri" w:cs="Calibri"/>
          <w:sz w:val="24"/>
        </w:rPr>
      </w:pPr>
      <w:r w:rsidRPr="00207A36">
        <w:rPr>
          <w:rFonts w:ascii="Calibri" w:eastAsia="Times New Roman" w:hAnsi="Calibri" w:cs="Calibri"/>
          <w:sz w:val="24"/>
        </w:rPr>
        <w:t xml:space="preserve">The Pizza Place Order form is published in Microsoft Forms under the account [account/email]. Authorized users sign in to Microsoft 365 with this account (or their assigned accounts) and open the form via the shared link [form </w:t>
      </w:r>
      <w:proofErr w:type="gramStart"/>
      <w:r w:rsidRPr="00207A36">
        <w:rPr>
          <w:rFonts w:ascii="Calibri" w:eastAsia="Times New Roman" w:hAnsi="Calibri" w:cs="Calibri"/>
          <w:sz w:val="24"/>
        </w:rPr>
        <w:t>U</w:t>
      </w:r>
      <w:r w:rsidR="002A5DCC">
        <w:rPr>
          <w:rFonts w:ascii="Calibri" w:eastAsia="Times New Roman" w:hAnsi="Calibri" w:cs="Calibri"/>
          <w:sz w:val="24"/>
        </w:rPr>
        <w:t xml:space="preserve">RL </w:t>
      </w:r>
      <w:r w:rsidR="006922A5">
        <w:rPr>
          <w:rFonts w:ascii="Calibri" w:eastAsia="Times New Roman" w:hAnsi="Calibri" w:cs="Calibri"/>
          <w:sz w:val="24"/>
        </w:rPr>
        <w:t>:</w:t>
      </w:r>
      <w:proofErr w:type="gramEnd"/>
      <w:r w:rsidR="006922A5">
        <w:rPr>
          <w:rFonts w:ascii="Calibri" w:eastAsia="Times New Roman" w:hAnsi="Calibri" w:cs="Calibri"/>
          <w:sz w:val="24"/>
        </w:rPr>
        <w:t xml:space="preserve"> </w:t>
      </w:r>
      <w:hyperlink r:id="rId20" w:history="1">
        <w:r w:rsidR="006922A5" w:rsidRPr="006922A5">
          <w:rPr>
            <w:rStyle w:val="Hyperlink"/>
            <w:rFonts w:ascii="Calibri" w:eastAsia="Times New Roman" w:hAnsi="Calibri" w:cs="Calibri"/>
            <w:sz w:val="24"/>
          </w:rPr>
          <w:t> Pizza Place : Add Pizza to Order – Fill out form</w:t>
        </w:r>
      </w:hyperlink>
      <w:r w:rsidRPr="006922A5">
        <w:rPr>
          <w:rFonts w:ascii="Calibri" w:eastAsia="Times New Roman" w:hAnsi="Calibri" w:cs="Calibri"/>
          <w:sz w:val="24"/>
        </w:rPr>
        <w:t>]. Submitting the form creates a new entry that is passed to the SQL database through the configured Power Automate flow, confirming that the form access instructions are working.</w:t>
      </w:r>
    </w:p>
    <w:p w14:paraId="2677C20A" w14:textId="77777777" w:rsidR="00BE4779" w:rsidRDefault="00BE4779" w:rsidP="006922A5">
      <w:pPr>
        <w:pStyle w:val="ListParagraph"/>
        <w:rPr>
          <w:rFonts w:ascii="Calibri" w:eastAsia="Times New Roman" w:hAnsi="Calibri" w:cs="Calibri"/>
          <w:sz w:val="24"/>
        </w:rPr>
      </w:pPr>
    </w:p>
    <w:p w14:paraId="68C788ED" w14:textId="4A84568A" w:rsidR="00BE4779" w:rsidRPr="006922A5" w:rsidRDefault="005D7114" w:rsidP="006922A5">
      <w:pPr>
        <w:pStyle w:val="ListParagraph"/>
        <w:rPr>
          <w:rFonts w:ascii="Calibri" w:eastAsia="Times New Roman" w:hAnsi="Calibri" w:cs="Calibri"/>
          <w:sz w:val="24"/>
        </w:rPr>
      </w:pPr>
      <w:r w:rsidRPr="005D7114">
        <w:rPr>
          <w:rFonts w:ascii="Calibri" w:eastAsia="Times New Roman" w:hAnsi="Calibri" w:cs="Calibri"/>
          <w:noProof/>
          <w:sz w:val="24"/>
        </w:rPr>
        <w:drawing>
          <wp:inline distT="0" distB="0" distL="0" distR="0" wp14:anchorId="51F8D601" wp14:editId="422926F3">
            <wp:extent cx="5943600" cy="31534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53410"/>
                    </a:xfrm>
                    <a:prstGeom prst="rect">
                      <a:avLst/>
                    </a:prstGeom>
                  </pic:spPr>
                </pic:pic>
              </a:graphicData>
            </a:graphic>
          </wp:inline>
        </w:drawing>
      </w:r>
    </w:p>
    <w:p w14:paraId="77E80B88" w14:textId="77777777" w:rsidR="00E512ED" w:rsidRDefault="00E512ED" w:rsidP="00A422EA">
      <w:pPr>
        <w:pStyle w:val="ListParagraph"/>
        <w:rPr>
          <w:rFonts w:ascii="Calibri" w:eastAsia="Times New Roman" w:hAnsi="Calibri" w:cs="Calibri"/>
          <w:sz w:val="24"/>
        </w:rPr>
      </w:pPr>
    </w:p>
    <w:p w14:paraId="582F6A6F" w14:textId="42479393" w:rsidR="0000121B" w:rsidRDefault="00536E0D" w:rsidP="00A422EA">
      <w:pPr>
        <w:pStyle w:val="ListParagraph"/>
        <w:rPr>
          <w:rFonts w:ascii="Calibri" w:eastAsia="Times New Roman" w:hAnsi="Calibri" w:cs="Calibri"/>
          <w:b/>
          <w:bCs/>
          <w:color w:val="7030A0"/>
          <w:sz w:val="28"/>
          <w:szCs w:val="28"/>
        </w:rPr>
      </w:pPr>
      <w:r w:rsidRPr="00536E0D">
        <w:rPr>
          <w:rFonts w:ascii="Calibri" w:eastAsia="Times New Roman" w:hAnsi="Calibri" w:cs="Calibri"/>
          <w:b/>
          <w:bCs/>
          <w:noProof/>
          <w:color w:val="7030A0"/>
          <w:sz w:val="28"/>
          <w:szCs w:val="28"/>
        </w:rPr>
        <w:lastRenderedPageBreak/>
        <w:drawing>
          <wp:inline distT="0" distB="0" distL="0" distR="0" wp14:anchorId="4EF55787" wp14:editId="0590DA98">
            <wp:extent cx="5943600" cy="2927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27350"/>
                    </a:xfrm>
                    <a:prstGeom prst="rect">
                      <a:avLst/>
                    </a:prstGeom>
                  </pic:spPr>
                </pic:pic>
              </a:graphicData>
            </a:graphic>
          </wp:inline>
        </w:drawing>
      </w:r>
    </w:p>
    <w:p w14:paraId="07DAC834" w14:textId="77777777" w:rsidR="00570AF7" w:rsidRDefault="00570AF7" w:rsidP="00A422EA">
      <w:pPr>
        <w:pStyle w:val="ListParagraph"/>
        <w:rPr>
          <w:rFonts w:ascii="Calibri" w:eastAsia="Times New Roman" w:hAnsi="Calibri" w:cs="Calibri"/>
          <w:b/>
          <w:bCs/>
          <w:color w:val="7030A0"/>
          <w:sz w:val="28"/>
          <w:szCs w:val="28"/>
        </w:rPr>
      </w:pPr>
    </w:p>
    <w:p w14:paraId="00765761" w14:textId="5702C940" w:rsidR="00570AF7" w:rsidRDefault="00570AF7" w:rsidP="00A422EA">
      <w:pPr>
        <w:pStyle w:val="ListParagraph"/>
        <w:rPr>
          <w:rFonts w:ascii="Calibri" w:eastAsia="Times New Roman" w:hAnsi="Calibri" w:cs="Calibri"/>
          <w:b/>
          <w:bCs/>
          <w:color w:val="7030A0"/>
          <w:sz w:val="28"/>
          <w:szCs w:val="28"/>
        </w:rPr>
      </w:pPr>
      <w:r w:rsidRPr="003D3B99">
        <w:rPr>
          <w:rFonts w:ascii="Calibri" w:eastAsia="Times New Roman" w:hAnsi="Calibri" w:cs="Calibri"/>
          <w:noProof/>
          <w:sz w:val="24"/>
        </w:rPr>
        <w:drawing>
          <wp:inline distT="0" distB="0" distL="0" distR="0" wp14:anchorId="20EF921E" wp14:editId="64C58511">
            <wp:extent cx="5943600" cy="2254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4250"/>
                    </a:xfrm>
                    <a:prstGeom prst="rect">
                      <a:avLst/>
                    </a:prstGeom>
                  </pic:spPr>
                </pic:pic>
              </a:graphicData>
            </a:graphic>
          </wp:inline>
        </w:drawing>
      </w:r>
    </w:p>
    <w:p w14:paraId="1F320179" w14:textId="77777777" w:rsidR="008D7A78" w:rsidRDefault="008D7A78" w:rsidP="00A422EA">
      <w:pPr>
        <w:pStyle w:val="ListParagraph"/>
        <w:rPr>
          <w:rFonts w:ascii="Calibri" w:eastAsia="Times New Roman" w:hAnsi="Calibri" w:cs="Calibri"/>
          <w:b/>
          <w:bCs/>
          <w:color w:val="7030A0"/>
          <w:sz w:val="28"/>
          <w:szCs w:val="28"/>
        </w:rPr>
      </w:pPr>
    </w:p>
    <w:p w14:paraId="31AC5576" w14:textId="77777777" w:rsidR="008D7A78" w:rsidRDefault="008D7A78" w:rsidP="00A422EA">
      <w:pPr>
        <w:pStyle w:val="ListParagraph"/>
        <w:rPr>
          <w:rFonts w:ascii="Calibri" w:eastAsia="Times New Roman" w:hAnsi="Calibri" w:cs="Calibri"/>
          <w:b/>
          <w:bCs/>
          <w:color w:val="7030A0"/>
          <w:sz w:val="28"/>
          <w:szCs w:val="28"/>
        </w:rPr>
      </w:pPr>
    </w:p>
    <w:p w14:paraId="49A5CD74" w14:textId="220CA3FA" w:rsidR="008D7A78" w:rsidRDefault="00FE0BAF" w:rsidP="001F29D0">
      <w:pPr>
        <w:pStyle w:val="ListParagraph"/>
        <w:rPr>
          <w:rFonts w:ascii="Calibri" w:eastAsia="Times New Roman" w:hAnsi="Calibri" w:cs="Calibri"/>
          <w:b/>
          <w:bCs/>
          <w:color w:val="7030A0"/>
          <w:sz w:val="28"/>
          <w:szCs w:val="28"/>
        </w:rPr>
      </w:pPr>
      <w:r>
        <w:rPr>
          <w:noProof/>
        </w:rPr>
        <w:lastRenderedPageBreak/>
        <w:drawing>
          <wp:inline distT="0" distB="0" distL="0" distR="0" wp14:anchorId="5A73A2EB" wp14:editId="7CCEB3D0">
            <wp:extent cx="5943600" cy="3338830"/>
            <wp:effectExtent l="0" t="0" r="0" b="0"/>
            <wp:docPr id="27" name="Picture 27" descr="Flowchart: Form to Power Automate to SQ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chart: Form to Power Automate to SQL databas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766FE820" w14:textId="77777777" w:rsidR="007220C8" w:rsidRPr="001F29D0" w:rsidRDefault="007220C8" w:rsidP="001F29D0">
      <w:pPr>
        <w:pStyle w:val="ListParagraph"/>
        <w:rPr>
          <w:rFonts w:ascii="Calibri" w:eastAsia="Times New Roman" w:hAnsi="Calibri" w:cs="Calibri"/>
          <w:b/>
          <w:bCs/>
          <w:color w:val="7030A0"/>
          <w:sz w:val="28"/>
          <w:szCs w:val="28"/>
        </w:rPr>
      </w:pPr>
    </w:p>
    <w:p w14:paraId="5CB3864B" w14:textId="084F37A7" w:rsidR="0013622F" w:rsidRPr="001F29D0" w:rsidRDefault="0000121B" w:rsidP="001F29D0">
      <w:pPr>
        <w:pStyle w:val="ListParagraph"/>
        <w:numPr>
          <w:ilvl w:val="0"/>
          <w:numId w:val="20"/>
        </w:numPr>
        <w:rPr>
          <w:rFonts w:ascii="Calibri" w:eastAsia="Times New Roman" w:hAnsi="Calibri" w:cs="Calibri"/>
          <w:b/>
          <w:bCs/>
          <w:color w:val="7030A0"/>
          <w:sz w:val="28"/>
          <w:szCs w:val="28"/>
        </w:rPr>
      </w:pPr>
      <w:r w:rsidRPr="0000121B">
        <w:rPr>
          <w:rFonts w:ascii="Calibri" w:eastAsia="Times New Roman" w:hAnsi="Calibri" w:cs="Calibri"/>
          <w:b/>
          <w:bCs/>
          <w:color w:val="7030A0"/>
          <w:sz w:val="28"/>
          <w:szCs w:val="28"/>
        </w:rPr>
        <w:t xml:space="preserve"> Tableau project login and access information</w:t>
      </w:r>
    </w:p>
    <w:p w14:paraId="20C5D2A0" w14:textId="31FFC797" w:rsidR="0042379E" w:rsidRPr="001F29D0" w:rsidRDefault="0013622F" w:rsidP="001F29D0">
      <w:pPr>
        <w:rPr>
          <w:rFonts w:ascii="Calibri" w:eastAsia="Times New Roman" w:hAnsi="Calibri" w:cs="Calibri"/>
          <w:b/>
          <w:bCs/>
          <w:color w:val="4B2E83" w:themeColor="accent1"/>
          <w:szCs w:val="22"/>
        </w:rPr>
      </w:pPr>
      <w:r w:rsidRPr="0013622F">
        <w:rPr>
          <w:rFonts w:ascii="Calibri" w:eastAsia="Times New Roman" w:hAnsi="Calibri" w:cs="Calibri"/>
          <w:sz w:val="24"/>
        </w:rPr>
        <w:t xml:space="preserve">The Tableau workbook is stored in [Tableau Cloud </w:t>
      </w:r>
      <w:hyperlink r:id="rId25" w:history="1">
        <w:r w:rsidR="00B520C3" w:rsidRPr="00B520C3">
          <w:rPr>
            <w:rStyle w:val="Hyperlink"/>
            <w:rFonts w:ascii="Calibri" w:eastAsia="Times New Roman" w:hAnsi="Calibri" w:cs="Calibri"/>
            <w:b/>
            <w:bCs/>
            <w:color w:val="000000" w:themeColor="text1"/>
            <w:szCs w:val="22"/>
          </w:rPr>
          <w:t>https://public.tableau.com/app/profile/amrit.raj3866/viz/FinalProject_510_17649706830990/PizzaSalesDashboard?publish=yes</w:t>
        </w:r>
      </w:hyperlink>
      <w:r w:rsidRPr="0013622F">
        <w:rPr>
          <w:rFonts w:ascii="Calibri" w:eastAsia="Times New Roman" w:hAnsi="Calibri" w:cs="Calibri"/>
          <w:sz w:val="24"/>
        </w:rPr>
        <w:t>]</w:t>
      </w:r>
      <w:r w:rsidR="00B92D25">
        <w:rPr>
          <w:rFonts w:ascii="Calibri" w:eastAsia="Times New Roman" w:hAnsi="Calibri" w:cs="Calibri"/>
          <w:sz w:val="24"/>
        </w:rPr>
        <w:t xml:space="preserve"> and storyboard</w:t>
      </w:r>
      <w:r w:rsidR="00476588">
        <w:rPr>
          <w:rFonts w:ascii="Calibri" w:eastAsia="Times New Roman" w:hAnsi="Calibri" w:cs="Calibri"/>
          <w:sz w:val="24"/>
        </w:rPr>
        <w:t xml:space="preserve"> (</w:t>
      </w:r>
      <w:hyperlink r:id="rId26" w:history="1">
        <w:r w:rsidR="001F29D0" w:rsidRPr="001F29D0">
          <w:rPr>
            <w:rStyle w:val="Hyperlink"/>
            <w:rFonts w:ascii="Calibri" w:eastAsia="Times New Roman" w:hAnsi="Calibri" w:cs="Calibri"/>
            <w:b/>
            <w:bCs/>
            <w:color w:val="7030A0"/>
            <w:szCs w:val="22"/>
          </w:rPr>
          <w:t>https://public.tableau.com/app/profile/amrit.raj3866/viz/FinalProject_510_17649706830990/PizzaSalesOverviewStory?publish=yes</w:t>
        </w:r>
      </w:hyperlink>
      <w:r w:rsidR="001F29D0">
        <w:rPr>
          <w:rStyle w:val="Hyperlink"/>
          <w:rFonts w:ascii="Calibri" w:eastAsia="Times New Roman" w:hAnsi="Calibri" w:cs="Calibri"/>
          <w:color w:val="auto"/>
          <w:szCs w:val="22"/>
        </w:rPr>
        <w:t>)</w:t>
      </w:r>
      <w:r w:rsidR="00476588" w:rsidRPr="001F29D0">
        <w:rPr>
          <w:rFonts w:ascii="Calibri" w:eastAsia="Times New Roman" w:hAnsi="Calibri" w:cs="Calibri"/>
          <w:sz w:val="24"/>
        </w:rPr>
        <w:t>.</w:t>
      </w:r>
      <w:r w:rsidRPr="001F29D0">
        <w:rPr>
          <w:rFonts w:ascii="Calibri" w:eastAsia="Times New Roman" w:hAnsi="Calibri" w:cs="Calibri"/>
          <w:sz w:val="24"/>
        </w:rPr>
        <w:t xml:space="preserve"> Users open Tableau Desktop (or Tableau Server in a browser), sign in with their Tableau credentials, and select the Pizza Sales dashboard. The workbook connects to the same SQL database using the configured data source and successfully refreshes, confirming that the Tableau access instructions are working</w:t>
      </w:r>
      <w:r w:rsidRPr="001F29D0">
        <w:rPr>
          <w:rFonts w:ascii="Calibri" w:eastAsia="Times New Roman" w:hAnsi="Calibri" w:cs="Calibri"/>
          <w:b/>
          <w:bCs/>
          <w:i/>
          <w:iCs/>
          <w:color w:val="7030A0"/>
          <w:sz w:val="28"/>
          <w:szCs w:val="28"/>
        </w:rPr>
        <w:t>.</w:t>
      </w:r>
    </w:p>
    <w:p w14:paraId="6ADCE0AC" w14:textId="3EDF7CB9" w:rsidR="00330E20" w:rsidRDefault="0042379E" w:rsidP="0000121B">
      <w:pPr>
        <w:pStyle w:val="ListParagraph"/>
        <w:rPr>
          <w:rFonts w:ascii="Calibri" w:eastAsia="Times New Roman" w:hAnsi="Calibri" w:cs="Calibri"/>
          <w:b/>
          <w:bCs/>
          <w:color w:val="7030A0"/>
          <w:sz w:val="28"/>
          <w:szCs w:val="28"/>
        </w:rPr>
      </w:pPr>
      <w:r>
        <w:rPr>
          <w:rFonts w:ascii="Calibri" w:eastAsia="Times New Roman" w:hAnsi="Calibri" w:cs="Calibri"/>
          <w:sz w:val="24"/>
        </w:rPr>
        <w:lastRenderedPageBreak/>
        <w:br/>
      </w:r>
      <w:r w:rsidR="00893B40" w:rsidRPr="00893B40">
        <w:rPr>
          <w:rFonts w:ascii="Calibri" w:eastAsia="Times New Roman" w:hAnsi="Calibri" w:cs="Calibri"/>
          <w:b/>
          <w:bCs/>
          <w:noProof/>
          <w:color w:val="7030A0"/>
          <w:sz w:val="28"/>
          <w:szCs w:val="28"/>
        </w:rPr>
        <w:drawing>
          <wp:inline distT="0" distB="0" distL="0" distR="0" wp14:anchorId="0C159A0B" wp14:editId="34022A67">
            <wp:extent cx="5943600" cy="30105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10535"/>
                    </a:xfrm>
                    <a:prstGeom prst="rect">
                      <a:avLst/>
                    </a:prstGeom>
                  </pic:spPr>
                </pic:pic>
              </a:graphicData>
            </a:graphic>
          </wp:inline>
        </w:drawing>
      </w:r>
    </w:p>
    <w:p w14:paraId="32E57D4F" w14:textId="77777777" w:rsidR="000E2FF9" w:rsidRDefault="000E2FF9" w:rsidP="0000121B">
      <w:pPr>
        <w:pStyle w:val="ListParagraph"/>
        <w:rPr>
          <w:rFonts w:ascii="Calibri" w:eastAsia="Times New Roman" w:hAnsi="Calibri" w:cs="Calibri"/>
          <w:b/>
          <w:bCs/>
          <w:color w:val="7030A0"/>
          <w:sz w:val="28"/>
          <w:szCs w:val="28"/>
        </w:rPr>
      </w:pPr>
    </w:p>
    <w:p w14:paraId="0BF7B655" w14:textId="10017AA4" w:rsidR="00D60139" w:rsidRDefault="000E2FF9" w:rsidP="0000121B">
      <w:pPr>
        <w:pStyle w:val="ListParagraph"/>
        <w:rPr>
          <w:rFonts w:ascii="Calibri" w:eastAsia="Times New Roman" w:hAnsi="Calibri" w:cs="Calibri"/>
          <w:b/>
          <w:bCs/>
          <w:color w:val="7030A0"/>
          <w:sz w:val="28"/>
          <w:szCs w:val="28"/>
        </w:rPr>
      </w:pPr>
      <w:r w:rsidRPr="000E2FF9">
        <w:rPr>
          <w:rFonts w:ascii="Calibri" w:eastAsia="Times New Roman" w:hAnsi="Calibri" w:cs="Calibri"/>
          <w:b/>
          <w:bCs/>
          <w:noProof/>
          <w:color w:val="7030A0"/>
          <w:sz w:val="28"/>
          <w:szCs w:val="28"/>
        </w:rPr>
        <w:drawing>
          <wp:inline distT="0" distB="0" distL="0" distR="0" wp14:anchorId="23CAAD96" wp14:editId="6D36683B">
            <wp:extent cx="5943600" cy="2877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77185"/>
                    </a:xfrm>
                    <a:prstGeom prst="rect">
                      <a:avLst/>
                    </a:prstGeom>
                  </pic:spPr>
                </pic:pic>
              </a:graphicData>
            </a:graphic>
          </wp:inline>
        </w:drawing>
      </w:r>
    </w:p>
    <w:p w14:paraId="524D6108" w14:textId="77777777" w:rsidR="00893B40" w:rsidRDefault="00893B40" w:rsidP="0000121B">
      <w:pPr>
        <w:pStyle w:val="ListParagraph"/>
        <w:rPr>
          <w:rFonts w:ascii="Calibri" w:eastAsia="Times New Roman" w:hAnsi="Calibri" w:cs="Calibri"/>
          <w:b/>
          <w:bCs/>
          <w:color w:val="7030A0"/>
          <w:sz w:val="28"/>
          <w:szCs w:val="28"/>
        </w:rPr>
      </w:pPr>
    </w:p>
    <w:p w14:paraId="6D7BD9E9" w14:textId="73C7DCDD" w:rsidR="00893B40" w:rsidRDefault="00893B40" w:rsidP="0000121B">
      <w:pPr>
        <w:pStyle w:val="ListParagraph"/>
        <w:rPr>
          <w:rFonts w:ascii="Calibri" w:eastAsia="Times New Roman" w:hAnsi="Calibri" w:cs="Calibri"/>
          <w:b/>
          <w:bCs/>
          <w:color w:val="7030A0"/>
          <w:sz w:val="28"/>
          <w:szCs w:val="28"/>
        </w:rPr>
      </w:pPr>
      <w:r w:rsidRPr="00893B40">
        <w:rPr>
          <w:rFonts w:ascii="Calibri" w:eastAsia="Times New Roman" w:hAnsi="Calibri" w:cs="Calibri"/>
          <w:b/>
          <w:bCs/>
          <w:color w:val="7030A0"/>
          <w:sz w:val="28"/>
          <w:szCs w:val="28"/>
        </w:rPr>
        <w:t xml:space="preserve">KPI </w:t>
      </w:r>
      <w:proofErr w:type="gramStart"/>
      <w:r w:rsidRPr="00893B40">
        <w:rPr>
          <w:rFonts w:ascii="Calibri" w:eastAsia="Times New Roman" w:hAnsi="Calibri" w:cs="Calibri"/>
          <w:b/>
          <w:bCs/>
          <w:color w:val="7030A0"/>
          <w:sz w:val="28"/>
          <w:szCs w:val="28"/>
        </w:rPr>
        <w:t>Dashboard</w:t>
      </w:r>
      <w:r w:rsidR="004D349D">
        <w:rPr>
          <w:rFonts w:ascii="Calibri" w:eastAsia="Times New Roman" w:hAnsi="Calibri" w:cs="Calibri"/>
          <w:b/>
          <w:bCs/>
          <w:color w:val="7030A0"/>
          <w:sz w:val="28"/>
          <w:szCs w:val="28"/>
        </w:rPr>
        <w:t xml:space="preserve"> ,</w:t>
      </w:r>
      <w:proofErr w:type="gramEnd"/>
      <w:r w:rsidR="004D349D">
        <w:rPr>
          <w:rFonts w:ascii="Calibri" w:eastAsia="Times New Roman" w:hAnsi="Calibri" w:cs="Calibri"/>
          <w:b/>
          <w:bCs/>
          <w:color w:val="7030A0"/>
          <w:sz w:val="28"/>
          <w:szCs w:val="28"/>
        </w:rPr>
        <w:t xml:space="preserve"> Storyboard </w:t>
      </w:r>
      <w:r w:rsidRPr="00893B40">
        <w:rPr>
          <w:rFonts w:ascii="Calibri" w:eastAsia="Times New Roman" w:hAnsi="Calibri" w:cs="Calibri"/>
          <w:b/>
          <w:bCs/>
          <w:color w:val="7030A0"/>
          <w:sz w:val="28"/>
          <w:szCs w:val="28"/>
        </w:rPr>
        <w:t xml:space="preserve"> and Data Visualization</w:t>
      </w:r>
    </w:p>
    <w:p w14:paraId="62E96EFE" w14:textId="77777777" w:rsidR="00893B40" w:rsidRDefault="00893B40" w:rsidP="0000121B">
      <w:pPr>
        <w:pStyle w:val="ListParagraph"/>
        <w:rPr>
          <w:rFonts w:ascii="Calibri" w:eastAsia="Times New Roman" w:hAnsi="Calibri" w:cs="Calibri"/>
          <w:b/>
          <w:bCs/>
          <w:color w:val="7030A0"/>
          <w:sz w:val="28"/>
          <w:szCs w:val="28"/>
        </w:rPr>
      </w:pPr>
    </w:p>
    <w:p w14:paraId="1D39A52A" w14:textId="77777777" w:rsidR="00893B40" w:rsidRDefault="00893B40" w:rsidP="0000121B">
      <w:pPr>
        <w:pStyle w:val="ListParagraph"/>
        <w:rPr>
          <w:rFonts w:ascii="Calibri" w:eastAsia="Times New Roman" w:hAnsi="Calibri" w:cs="Calibri"/>
          <w:b/>
          <w:bCs/>
          <w:color w:val="7030A0"/>
          <w:sz w:val="28"/>
          <w:szCs w:val="28"/>
        </w:rPr>
      </w:pPr>
    </w:p>
    <w:p w14:paraId="506068A3" w14:textId="55A4517E" w:rsidR="00D508C6" w:rsidRDefault="00C4398C" w:rsidP="005A0FC7">
      <w:pPr>
        <w:pStyle w:val="ListParagraph"/>
        <w:rPr>
          <w:rFonts w:ascii="Calibri" w:eastAsia="Times New Roman" w:hAnsi="Calibri" w:cs="Calibri"/>
          <w:b/>
          <w:bCs/>
          <w:color w:val="7030A0"/>
          <w:sz w:val="28"/>
          <w:szCs w:val="28"/>
        </w:rPr>
      </w:pPr>
      <w:r w:rsidRPr="00C4398C">
        <w:rPr>
          <w:rFonts w:ascii="Calibri" w:eastAsia="Times New Roman" w:hAnsi="Calibri" w:cs="Calibri"/>
          <w:b/>
          <w:bCs/>
          <w:noProof/>
          <w:color w:val="7030A0"/>
          <w:sz w:val="28"/>
          <w:szCs w:val="28"/>
        </w:rPr>
        <w:lastRenderedPageBreak/>
        <w:drawing>
          <wp:inline distT="0" distB="0" distL="0" distR="0" wp14:anchorId="19A35281" wp14:editId="454896AC">
            <wp:extent cx="5943600"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19450"/>
                    </a:xfrm>
                    <a:prstGeom prst="rect">
                      <a:avLst/>
                    </a:prstGeom>
                  </pic:spPr>
                </pic:pic>
              </a:graphicData>
            </a:graphic>
          </wp:inline>
        </w:drawing>
      </w:r>
    </w:p>
    <w:p w14:paraId="533D5257" w14:textId="113D506D" w:rsidR="00D954C0" w:rsidRPr="005A0FC7" w:rsidRDefault="00B92D25" w:rsidP="005A0FC7">
      <w:pPr>
        <w:pStyle w:val="ListParagraph"/>
        <w:rPr>
          <w:rFonts w:ascii="Calibri" w:eastAsia="Times New Roman" w:hAnsi="Calibri" w:cs="Calibri"/>
          <w:b/>
          <w:bCs/>
          <w:color w:val="7030A0"/>
          <w:sz w:val="28"/>
          <w:szCs w:val="28"/>
        </w:rPr>
      </w:pPr>
      <w:r w:rsidRPr="00BD720A">
        <w:rPr>
          <w:rFonts w:ascii="Calibri" w:eastAsia="Times New Roman" w:hAnsi="Calibri" w:cs="Calibri"/>
          <w:noProof/>
          <w:szCs w:val="22"/>
        </w:rPr>
        <w:drawing>
          <wp:inline distT="0" distB="0" distL="0" distR="0" wp14:anchorId="78431FBD" wp14:editId="78EC281D">
            <wp:extent cx="5943600" cy="1493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93520"/>
                    </a:xfrm>
                    <a:prstGeom prst="rect">
                      <a:avLst/>
                    </a:prstGeom>
                  </pic:spPr>
                </pic:pic>
              </a:graphicData>
            </a:graphic>
          </wp:inline>
        </w:drawing>
      </w:r>
    </w:p>
    <w:p w14:paraId="65E1BF2C" w14:textId="77777777" w:rsidR="00EE474C" w:rsidRDefault="00EE474C" w:rsidP="00EE474C">
      <w:pPr>
        <w:rPr>
          <w:rFonts w:ascii="Calibri" w:eastAsiaTheme="majorEastAsia" w:hAnsi="Calibri" w:cs="Calibri"/>
          <w:b/>
          <w:bCs/>
          <w:color w:val="330370"/>
          <w:sz w:val="36"/>
          <w:szCs w:val="36"/>
          <w:lang w:eastAsia="en-US"/>
        </w:rPr>
      </w:pPr>
    </w:p>
    <w:p w14:paraId="2B7C9B55" w14:textId="293B6015" w:rsidR="005A0FC7" w:rsidRDefault="00EE474C" w:rsidP="00EE474C">
      <w:pPr>
        <w:rPr>
          <w:rFonts w:ascii="Calibri" w:eastAsiaTheme="majorEastAsia" w:hAnsi="Calibri" w:cs="Calibri"/>
          <w:b/>
          <w:bCs/>
          <w:color w:val="330370"/>
          <w:sz w:val="36"/>
          <w:szCs w:val="36"/>
          <w:lang w:eastAsia="en-US"/>
        </w:rPr>
      </w:pPr>
      <w:r w:rsidRPr="00EE474C">
        <w:rPr>
          <w:rFonts w:ascii="Calibri" w:eastAsiaTheme="majorEastAsia" w:hAnsi="Calibri" w:cs="Calibri"/>
          <w:b/>
          <w:bCs/>
          <w:noProof/>
          <w:color w:val="330370"/>
          <w:sz w:val="36"/>
          <w:szCs w:val="36"/>
          <w:lang w:eastAsia="en-US"/>
        </w:rPr>
        <w:drawing>
          <wp:anchor distT="0" distB="0" distL="114300" distR="114300" simplePos="0" relativeHeight="251671552" behindDoc="0" locked="0" layoutInCell="1" allowOverlap="1" wp14:anchorId="16BA7BA7" wp14:editId="1AE3DC6D">
            <wp:simplePos x="0" y="0"/>
            <wp:positionH relativeFrom="column">
              <wp:posOffset>38100</wp:posOffset>
            </wp:positionH>
            <wp:positionV relativeFrom="paragraph">
              <wp:posOffset>311785</wp:posOffset>
            </wp:positionV>
            <wp:extent cx="762000" cy="64770"/>
            <wp:effectExtent l="0" t="0" r="0" b="0"/>
            <wp:wrapSquare wrapText="bothSides"/>
            <wp:docPr id="31" name="Picture 22">
              <a:extLst xmlns:a="http://schemas.openxmlformats.org/drawingml/2006/main">
                <a:ext uri="{FF2B5EF4-FFF2-40B4-BE49-F238E27FC236}">
                  <a16:creationId xmlns:a16="http://schemas.microsoft.com/office/drawing/2014/main" id="{C337D6C7-82FB-D4D8-3D07-D42D7246A9D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C337D6C7-82FB-D4D8-3D07-D42D7246A9D1}"/>
                        </a:ext>
                        <a:ext uri="{C183D7F6-B498-43B3-948B-1728B52AA6E4}">
                          <adec:decorative xmlns:adec="http://schemas.microsoft.com/office/drawing/2017/decorative" val="1"/>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62000" cy="64770"/>
                    </a:xfrm>
                    <a:prstGeom prst="rect">
                      <a:avLst/>
                    </a:prstGeom>
                  </pic:spPr>
                </pic:pic>
              </a:graphicData>
            </a:graphic>
            <wp14:sizeRelH relativeFrom="page">
              <wp14:pctWidth>0</wp14:pctWidth>
            </wp14:sizeRelH>
            <wp14:sizeRelV relativeFrom="page">
              <wp14:pctHeight>0</wp14:pctHeight>
            </wp14:sizeRelV>
          </wp:anchor>
        </w:drawing>
      </w:r>
      <w:r w:rsidR="005A0FC7" w:rsidRPr="00EE474C">
        <w:rPr>
          <w:rFonts w:ascii="Calibri" w:eastAsiaTheme="majorEastAsia" w:hAnsi="Calibri" w:cs="Calibri"/>
          <w:b/>
          <w:bCs/>
          <w:color w:val="330370"/>
          <w:sz w:val="36"/>
          <w:szCs w:val="36"/>
          <w:lang w:eastAsia="en-US"/>
        </w:rPr>
        <w:t>PROOF OF CONCE</w:t>
      </w:r>
      <w:r w:rsidRPr="00EE474C">
        <w:rPr>
          <w:rFonts w:ascii="Calibri" w:eastAsiaTheme="majorEastAsia" w:hAnsi="Calibri" w:cs="Calibri"/>
          <w:b/>
          <w:bCs/>
          <w:color w:val="330370"/>
          <w:sz w:val="36"/>
          <w:szCs w:val="36"/>
          <w:lang w:eastAsia="en-US"/>
        </w:rPr>
        <w:t>PT</w:t>
      </w:r>
    </w:p>
    <w:p w14:paraId="39D8EC1B" w14:textId="593BB495" w:rsidR="00EE474C" w:rsidRDefault="00EE474C" w:rsidP="00D508C6">
      <w:pPr>
        <w:pStyle w:val="ListParagraph"/>
        <w:rPr>
          <w:rFonts w:ascii="Calibri" w:eastAsia="Times New Roman" w:hAnsi="Calibri" w:cs="Calibri"/>
          <w:b/>
          <w:bCs/>
          <w:color w:val="7030A0"/>
          <w:sz w:val="28"/>
          <w:szCs w:val="28"/>
        </w:rPr>
      </w:pPr>
    </w:p>
    <w:p w14:paraId="469B63B0" w14:textId="1BD73E45" w:rsidR="00D508C6" w:rsidRPr="00D508C6" w:rsidRDefault="00D508C6" w:rsidP="00D508C6">
      <w:pPr>
        <w:pStyle w:val="ListParagraph"/>
        <w:rPr>
          <w:rFonts w:ascii="Calibri" w:eastAsia="Times New Roman" w:hAnsi="Calibri" w:cs="Calibri"/>
          <w:b/>
          <w:bCs/>
          <w:color w:val="7030A0"/>
          <w:sz w:val="28"/>
          <w:szCs w:val="28"/>
        </w:rPr>
      </w:pPr>
      <w:r w:rsidRPr="00D508C6">
        <w:rPr>
          <w:rFonts w:ascii="Calibri" w:eastAsia="Times New Roman" w:hAnsi="Calibri" w:cs="Calibri"/>
          <w:b/>
          <w:bCs/>
          <w:color w:val="7030A0"/>
          <w:sz w:val="28"/>
          <w:szCs w:val="28"/>
        </w:rPr>
        <w:t>Information for client to use and test the POC</w:t>
      </w:r>
    </w:p>
    <w:p w14:paraId="6149D5FF" w14:textId="77777777" w:rsidR="00D508C6" w:rsidRDefault="00D508C6" w:rsidP="0000121B">
      <w:pPr>
        <w:pStyle w:val="ListParagraph"/>
        <w:rPr>
          <w:rFonts w:ascii="Calibri" w:eastAsia="Times New Roman" w:hAnsi="Calibri" w:cs="Calibri"/>
          <w:sz w:val="24"/>
        </w:rPr>
      </w:pPr>
    </w:p>
    <w:p w14:paraId="36F2469B" w14:textId="77777777" w:rsidR="00D027D2" w:rsidRPr="00D027D2" w:rsidRDefault="00D027D2" w:rsidP="00D027D2">
      <w:pPr>
        <w:pStyle w:val="ListParagraph"/>
        <w:rPr>
          <w:rFonts w:ascii="Calibri" w:eastAsia="Times New Roman" w:hAnsi="Calibri" w:cs="Calibri"/>
          <w:b/>
          <w:bCs/>
          <w:sz w:val="24"/>
        </w:rPr>
      </w:pPr>
      <w:r w:rsidRPr="00D027D2">
        <w:rPr>
          <w:rFonts w:ascii="Calibri" w:eastAsia="Times New Roman" w:hAnsi="Calibri" w:cs="Calibri"/>
          <w:b/>
          <w:bCs/>
          <w:sz w:val="24"/>
        </w:rPr>
        <w:t>Proof of Concept (POC) – Overview</w:t>
      </w:r>
    </w:p>
    <w:p w14:paraId="078B7A36" w14:textId="77777777" w:rsidR="00D027D2" w:rsidRPr="00D027D2" w:rsidRDefault="00D027D2" w:rsidP="00D027D2">
      <w:pPr>
        <w:pStyle w:val="ListParagraph"/>
        <w:rPr>
          <w:rFonts w:ascii="Calibri" w:eastAsia="Times New Roman" w:hAnsi="Calibri" w:cs="Calibri"/>
          <w:sz w:val="24"/>
        </w:rPr>
      </w:pPr>
      <w:r w:rsidRPr="00D027D2">
        <w:rPr>
          <w:rFonts w:ascii="Calibri" w:eastAsia="Times New Roman" w:hAnsi="Calibri" w:cs="Calibri"/>
          <w:sz w:val="24"/>
        </w:rPr>
        <w:t>This Proof of Concept demonstrates an automated end-to-end data pipeline for Pizza Place orders, integrating Microsoft Forms, Power Automate, SQL Server, and Tableau. The solution enables real-time order capture, automated data loading, and dynamic visualization for business insights.</w:t>
      </w:r>
    </w:p>
    <w:p w14:paraId="6953CE3C" w14:textId="77777777" w:rsidR="00D027D2" w:rsidRPr="00E77952" w:rsidRDefault="00D027D2" w:rsidP="0000121B">
      <w:pPr>
        <w:pStyle w:val="ListParagraph"/>
        <w:rPr>
          <w:rFonts w:ascii="Calibri" w:eastAsia="Times New Roman" w:hAnsi="Calibri" w:cs="Calibri"/>
          <w:b/>
          <w:bCs/>
          <w:color w:val="7030A0"/>
          <w:sz w:val="24"/>
        </w:rPr>
      </w:pPr>
    </w:p>
    <w:p w14:paraId="3B5747F4" w14:textId="77777777" w:rsidR="00C4398C" w:rsidRDefault="00C4398C" w:rsidP="0000121B">
      <w:pPr>
        <w:pStyle w:val="ListParagraph"/>
        <w:rPr>
          <w:rFonts w:ascii="Calibri" w:eastAsia="Times New Roman" w:hAnsi="Calibri" w:cs="Calibri"/>
          <w:b/>
          <w:bCs/>
          <w:color w:val="7030A0"/>
          <w:sz w:val="28"/>
          <w:szCs w:val="28"/>
        </w:rPr>
      </w:pPr>
    </w:p>
    <w:p w14:paraId="3FAF62F9" w14:textId="77777777" w:rsidR="000E2FF9" w:rsidRDefault="000E2FF9" w:rsidP="00E4520D">
      <w:pPr>
        <w:pStyle w:val="ListParagraph"/>
        <w:rPr>
          <w:rFonts w:ascii="Calibri" w:eastAsia="Times New Roman" w:hAnsi="Calibri" w:cs="Calibri"/>
          <w:b/>
          <w:bCs/>
          <w:sz w:val="24"/>
        </w:rPr>
      </w:pPr>
    </w:p>
    <w:p w14:paraId="22499B58" w14:textId="2904FECA" w:rsidR="00E4520D" w:rsidRPr="00E4520D" w:rsidRDefault="00E4520D" w:rsidP="00E4520D">
      <w:pPr>
        <w:pStyle w:val="ListParagraph"/>
        <w:rPr>
          <w:rFonts w:ascii="Calibri" w:eastAsia="Times New Roman" w:hAnsi="Calibri" w:cs="Calibri"/>
          <w:b/>
          <w:bCs/>
          <w:sz w:val="24"/>
        </w:rPr>
      </w:pPr>
      <w:r w:rsidRPr="00E4520D">
        <w:rPr>
          <w:rFonts w:ascii="Calibri" w:eastAsia="Times New Roman" w:hAnsi="Calibri" w:cs="Calibri"/>
          <w:b/>
          <w:bCs/>
          <w:sz w:val="24"/>
        </w:rPr>
        <w:lastRenderedPageBreak/>
        <w:t>POC Architecture</w:t>
      </w:r>
    </w:p>
    <w:p w14:paraId="7CD9391C" w14:textId="77777777" w:rsidR="00E4520D" w:rsidRPr="00E4520D" w:rsidRDefault="00E4520D" w:rsidP="00E4520D">
      <w:pPr>
        <w:pStyle w:val="ListParagraph"/>
        <w:rPr>
          <w:rFonts w:ascii="Calibri" w:eastAsia="Times New Roman" w:hAnsi="Calibri" w:cs="Calibri"/>
          <w:sz w:val="24"/>
        </w:rPr>
      </w:pPr>
      <w:r w:rsidRPr="00E4520D">
        <w:rPr>
          <w:rFonts w:ascii="Calibri" w:eastAsia="Times New Roman" w:hAnsi="Calibri" w:cs="Calibri"/>
          <w:sz w:val="24"/>
        </w:rPr>
        <w:t>The workflow consists of four connected components:</w:t>
      </w:r>
    </w:p>
    <w:p w14:paraId="3470E594" w14:textId="77777777" w:rsidR="00E4520D" w:rsidRPr="00E4520D" w:rsidRDefault="00E4520D" w:rsidP="00E4520D">
      <w:pPr>
        <w:pStyle w:val="ListParagraph"/>
        <w:numPr>
          <w:ilvl w:val="0"/>
          <w:numId w:val="22"/>
        </w:numPr>
        <w:rPr>
          <w:rFonts w:ascii="Calibri" w:eastAsia="Times New Roman" w:hAnsi="Calibri" w:cs="Calibri"/>
          <w:sz w:val="24"/>
        </w:rPr>
      </w:pPr>
      <w:r w:rsidRPr="00E4520D">
        <w:rPr>
          <w:rFonts w:ascii="Calibri" w:eastAsia="Times New Roman" w:hAnsi="Calibri" w:cs="Calibri"/>
          <w:sz w:val="24"/>
        </w:rPr>
        <w:t>Microsoft Forms – Used by customers to submit new pizza orders.</w:t>
      </w:r>
    </w:p>
    <w:p w14:paraId="6A2422B9" w14:textId="77777777" w:rsidR="00E4520D" w:rsidRPr="00E4520D" w:rsidRDefault="00E4520D" w:rsidP="00E4520D">
      <w:pPr>
        <w:pStyle w:val="ListParagraph"/>
        <w:numPr>
          <w:ilvl w:val="0"/>
          <w:numId w:val="22"/>
        </w:numPr>
        <w:rPr>
          <w:rFonts w:ascii="Calibri" w:eastAsia="Times New Roman" w:hAnsi="Calibri" w:cs="Calibri"/>
          <w:sz w:val="24"/>
        </w:rPr>
      </w:pPr>
      <w:r w:rsidRPr="00E4520D">
        <w:rPr>
          <w:rFonts w:ascii="Calibri" w:eastAsia="Times New Roman" w:hAnsi="Calibri" w:cs="Calibri"/>
          <w:sz w:val="24"/>
        </w:rPr>
        <w:t>Power Automate Flow – Automatically triggers when a form is submitted, processes the response, and inserts the order into SQL Server.</w:t>
      </w:r>
    </w:p>
    <w:p w14:paraId="075509BF" w14:textId="77777777" w:rsidR="00E4520D" w:rsidRPr="00E4520D" w:rsidRDefault="00E4520D" w:rsidP="00E4520D">
      <w:pPr>
        <w:pStyle w:val="ListParagraph"/>
        <w:numPr>
          <w:ilvl w:val="0"/>
          <w:numId w:val="22"/>
        </w:numPr>
        <w:rPr>
          <w:rFonts w:ascii="Calibri" w:eastAsia="Times New Roman" w:hAnsi="Calibri" w:cs="Calibri"/>
          <w:sz w:val="24"/>
        </w:rPr>
      </w:pPr>
      <w:r w:rsidRPr="00E4520D">
        <w:rPr>
          <w:rFonts w:ascii="Calibri" w:eastAsia="Times New Roman" w:hAnsi="Calibri" w:cs="Calibri"/>
          <w:sz w:val="24"/>
        </w:rPr>
        <w:t>SQL Database (</w:t>
      </w:r>
      <w:proofErr w:type="spellStart"/>
      <w:proofErr w:type="gramStart"/>
      <w:r w:rsidRPr="00E4520D">
        <w:rPr>
          <w:rFonts w:ascii="Calibri" w:eastAsia="Times New Roman" w:hAnsi="Calibri" w:cs="Calibri"/>
          <w:sz w:val="24"/>
        </w:rPr>
        <w:t>dbo.customer</w:t>
      </w:r>
      <w:proofErr w:type="gramEnd"/>
      <w:r w:rsidRPr="00E4520D">
        <w:rPr>
          <w:rFonts w:ascii="Calibri" w:eastAsia="Times New Roman" w:hAnsi="Calibri" w:cs="Calibri"/>
          <w:sz w:val="24"/>
        </w:rPr>
        <w:t>_orders</w:t>
      </w:r>
      <w:proofErr w:type="spellEnd"/>
      <w:r w:rsidRPr="00E4520D">
        <w:rPr>
          <w:rFonts w:ascii="Calibri" w:eastAsia="Times New Roman" w:hAnsi="Calibri" w:cs="Calibri"/>
          <w:sz w:val="24"/>
        </w:rPr>
        <w:t>) – Stores the order data for analytics and reporting.</w:t>
      </w:r>
    </w:p>
    <w:p w14:paraId="4AC3862E" w14:textId="737C79AA" w:rsidR="00E4520D" w:rsidRDefault="00E4520D" w:rsidP="003B7F60">
      <w:pPr>
        <w:pStyle w:val="ListParagraph"/>
        <w:numPr>
          <w:ilvl w:val="0"/>
          <w:numId w:val="22"/>
        </w:numPr>
        <w:rPr>
          <w:rFonts w:ascii="Calibri" w:eastAsia="Times New Roman" w:hAnsi="Calibri" w:cs="Calibri"/>
          <w:sz w:val="24"/>
        </w:rPr>
      </w:pPr>
      <w:r w:rsidRPr="00E4520D">
        <w:rPr>
          <w:rFonts w:ascii="Calibri" w:eastAsia="Times New Roman" w:hAnsi="Calibri" w:cs="Calibri"/>
          <w:sz w:val="24"/>
        </w:rPr>
        <w:t>Tableau Dashboard – Visualizes updated orders and KPIs for decision-making.</w:t>
      </w:r>
    </w:p>
    <w:p w14:paraId="1DEFF2CE" w14:textId="77777777" w:rsidR="003B7F60" w:rsidRPr="003B7F60" w:rsidRDefault="003B7F60" w:rsidP="003B7F60">
      <w:pPr>
        <w:pStyle w:val="ListParagraph"/>
        <w:rPr>
          <w:rFonts w:ascii="Calibri" w:eastAsia="Times New Roman" w:hAnsi="Calibri" w:cs="Calibri"/>
          <w:sz w:val="24"/>
        </w:rPr>
      </w:pPr>
    </w:p>
    <w:p w14:paraId="07E79631" w14:textId="33BBB521" w:rsidR="005F13B3" w:rsidRDefault="003B7F60" w:rsidP="006F65A6">
      <w:pPr>
        <w:pStyle w:val="ListParagraph"/>
        <w:rPr>
          <w:rFonts w:ascii="Calibri" w:eastAsia="Times New Roman" w:hAnsi="Calibri" w:cs="Calibri"/>
          <w:sz w:val="24"/>
        </w:rPr>
      </w:pPr>
      <w:r w:rsidRPr="003B7F60">
        <w:rPr>
          <w:rFonts w:ascii="Calibri" w:eastAsia="Times New Roman" w:hAnsi="Calibri" w:cs="Calibri"/>
          <w:sz w:val="24"/>
        </w:rPr>
        <w:t>This architecture ensures seamless data collection, processing, storage, and reporting.</w:t>
      </w:r>
    </w:p>
    <w:p w14:paraId="50DBE8CD" w14:textId="77777777" w:rsidR="006F65A6" w:rsidRPr="006F65A6" w:rsidRDefault="006F65A6" w:rsidP="006F65A6">
      <w:pPr>
        <w:pStyle w:val="ListParagraph"/>
        <w:rPr>
          <w:rFonts w:ascii="Calibri" w:eastAsia="Times New Roman" w:hAnsi="Calibri" w:cs="Calibri"/>
          <w:sz w:val="24"/>
        </w:rPr>
      </w:pPr>
    </w:p>
    <w:p w14:paraId="7451DE40" w14:textId="77777777" w:rsidR="00BF34C7" w:rsidRPr="00BF34C7" w:rsidRDefault="00BF34C7" w:rsidP="00BF34C7">
      <w:pPr>
        <w:pStyle w:val="ListParagraph"/>
        <w:rPr>
          <w:rFonts w:ascii="Calibri" w:eastAsia="Times New Roman" w:hAnsi="Calibri" w:cs="Calibri"/>
          <w:b/>
          <w:bCs/>
          <w:sz w:val="24"/>
        </w:rPr>
      </w:pPr>
      <w:r w:rsidRPr="00BF34C7">
        <w:rPr>
          <w:rFonts w:ascii="Calibri" w:eastAsia="Times New Roman" w:hAnsi="Calibri" w:cs="Calibri"/>
          <w:b/>
          <w:bCs/>
          <w:sz w:val="24"/>
        </w:rPr>
        <w:t>Testing Approach</w:t>
      </w:r>
    </w:p>
    <w:p w14:paraId="03C8234E" w14:textId="77777777" w:rsidR="00BF34C7" w:rsidRPr="00BF34C7" w:rsidRDefault="00BF34C7" w:rsidP="00BF34C7">
      <w:pPr>
        <w:pStyle w:val="ListParagraph"/>
        <w:rPr>
          <w:rFonts w:ascii="Calibri" w:eastAsia="Times New Roman" w:hAnsi="Calibri" w:cs="Calibri"/>
          <w:sz w:val="24"/>
        </w:rPr>
      </w:pPr>
      <w:r w:rsidRPr="00BF34C7">
        <w:rPr>
          <w:rFonts w:ascii="Calibri" w:eastAsia="Times New Roman" w:hAnsi="Calibri" w:cs="Calibri"/>
          <w:sz w:val="24"/>
        </w:rPr>
        <w:t>A high-level testing framework was followed to validate the POC:</w:t>
      </w:r>
    </w:p>
    <w:p w14:paraId="2FFF2A19" w14:textId="77777777" w:rsidR="00BF34C7" w:rsidRPr="00BF34C7" w:rsidRDefault="00BF34C7" w:rsidP="00BF34C7">
      <w:pPr>
        <w:pStyle w:val="ListParagraph"/>
        <w:numPr>
          <w:ilvl w:val="0"/>
          <w:numId w:val="23"/>
        </w:numPr>
        <w:rPr>
          <w:rFonts w:ascii="Calibri" w:eastAsia="Times New Roman" w:hAnsi="Calibri" w:cs="Calibri"/>
          <w:sz w:val="24"/>
        </w:rPr>
      </w:pPr>
      <w:r w:rsidRPr="00BF34C7">
        <w:rPr>
          <w:rFonts w:ascii="Calibri" w:eastAsia="Times New Roman" w:hAnsi="Calibri" w:cs="Calibri"/>
          <w:b/>
          <w:bCs/>
          <w:sz w:val="24"/>
        </w:rPr>
        <w:t>Functional Testing:</w:t>
      </w:r>
      <w:r w:rsidRPr="00BF34C7">
        <w:rPr>
          <w:rFonts w:ascii="Calibri" w:eastAsia="Times New Roman" w:hAnsi="Calibri" w:cs="Calibri"/>
          <w:sz w:val="24"/>
        </w:rPr>
        <w:br/>
        <w:t>Verified that every form submission triggers the flow and inserts accurate data into SQL Server.</w:t>
      </w:r>
    </w:p>
    <w:p w14:paraId="6AFED4D9" w14:textId="77777777" w:rsidR="00BF34C7" w:rsidRPr="00BF34C7" w:rsidRDefault="00BF34C7" w:rsidP="00BF34C7">
      <w:pPr>
        <w:pStyle w:val="ListParagraph"/>
        <w:numPr>
          <w:ilvl w:val="0"/>
          <w:numId w:val="23"/>
        </w:numPr>
        <w:rPr>
          <w:rFonts w:ascii="Calibri" w:eastAsia="Times New Roman" w:hAnsi="Calibri" w:cs="Calibri"/>
          <w:sz w:val="24"/>
        </w:rPr>
      </w:pPr>
      <w:r w:rsidRPr="00BF34C7">
        <w:rPr>
          <w:rFonts w:ascii="Calibri" w:eastAsia="Times New Roman" w:hAnsi="Calibri" w:cs="Calibri"/>
          <w:b/>
          <w:bCs/>
          <w:sz w:val="24"/>
        </w:rPr>
        <w:t>Integration Testing:</w:t>
      </w:r>
      <w:r w:rsidRPr="00BF34C7">
        <w:rPr>
          <w:rFonts w:ascii="Calibri" w:eastAsia="Times New Roman" w:hAnsi="Calibri" w:cs="Calibri"/>
          <w:sz w:val="24"/>
        </w:rPr>
        <w:br/>
        <w:t>Confirmed smooth interaction between Forms → Power Automate → SQL → Tableau.</w:t>
      </w:r>
    </w:p>
    <w:p w14:paraId="4D388BE2" w14:textId="77777777" w:rsidR="00BF34C7" w:rsidRPr="00BF34C7" w:rsidRDefault="00BF34C7" w:rsidP="00BF34C7">
      <w:pPr>
        <w:pStyle w:val="ListParagraph"/>
        <w:numPr>
          <w:ilvl w:val="0"/>
          <w:numId w:val="23"/>
        </w:numPr>
        <w:rPr>
          <w:rFonts w:ascii="Calibri" w:eastAsia="Times New Roman" w:hAnsi="Calibri" w:cs="Calibri"/>
          <w:sz w:val="24"/>
        </w:rPr>
      </w:pPr>
      <w:r w:rsidRPr="00BF34C7">
        <w:rPr>
          <w:rFonts w:ascii="Calibri" w:eastAsia="Times New Roman" w:hAnsi="Calibri" w:cs="Calibri"/>
          <w:b/>
          <w:bCs/>
          <w:sz w:val="24"/>
        </w:rPr>
        <w:t>Data Validation:</w:t>
      </w:r>
      <w:r w:rsidRPr="00BF34C7">
        <w:rPr>
          <w:rFonts w:ascii="Calibri" w:eastAsia="Times New Roman" w:hAnsi="Calibri" w:cs="Calibri"/>
          <w:sz w:val="24"/>
        </w:rPr>
        <w:br/>
        <w:t>Checked record completeness, field mapping, and value accuracy in the SQL table.</w:t>
      </w:r>
    </w:p>
    <w:p w14:paraId="0D5B2B1B" w14:textId="77777777" w:rsidR="00BF34C7" w:rsidRPr="00BF34C7" w:rsidRDefault="00BF34C7" w:rsidP="00BF34C7">
      <w:pPr>
        <w:pStyle w:val="ListParagraph"/>
        <w:numPr>
          <w:ilvl w:val="0"/>
          <w:numId w:val="23"/>
        </w:numPr>
        <w:rPr>
          <w:rFonts w:ascii="Calibri" w:eastAsia="Times New Roman" w:hAnsi="Calibri" w:cs="Calibri"/>
          <w:sz w:val="24"/>
        </w:rPr>
      </w:pPr>
      <w:r w:rsidRPr="00BF34C7">
        <w:rPr>
          <w:rFonts w:ascii="Calibri" w:eastAsia="Times New Roman" w:hAnsi="Calibri" w:cs="Calibri"/>
          <w:b/>
          <w:bCs/>
          <w:sz w:val="24"/>
        </w:rPr>
        <w:t>Dashboard Validation:</w:t>
      </w:r>
      <w:r w:rsidRPr="00BF34C7">
        <w:rPr>
          <w:rFonts w:ascii="Calibri" w:eastAsia="Times New Roman" w:hAnsi="Calibri" w:cs="Calibri"/>
          <w:sz w:val="24"/>
        </w:rPr>
        <w:br/>
        <w:t>Ensured that refreshed data sources in Tableau accurately reflected newly added orders.</w:t>
      </w:r>
    </w:p>
    <w:p w14:paraId="63EB1C70" w14:textId="77777777" w:rsidR="005F13B3" w:rsidRDefault="005F13B3" w:rsidP="0000121B">
      <w:pPr>
        <w:pStyle w:val="ListParagraph"/>
        <w:rPr>
          <w:rFonts w:ascii="Calibri" w:eastAsia="Times New Roman" w:hAnsi="Calibri" w:cs="Calibri"/>
          <w:sz w:val="24"/>
        </w:rPr>
      </w:pPr>
    </w:p>
    <w:p w14:paraId="15E0EC4D" w14:textId="77777777" w:rsidR="00BF34C7" w:rsidRPr="00BF34C7" w:rsidRDefault="00BF34C7" w:rsidP="00BF34C7">
      <w:pPr>
        <w:pStyle w:val="ListParagraph"/>
        <w:rPr>
          <w:rFonts w:ascii="Calibri" w:eastAsia="Times New Roman" w:hAnsi="Calibri" w:cs="Calibri"/>
          <w:b/>
          <w:bCs/>
          <w:sz w:val="24"/>
        </w:rPr>
      </w:pPr>
      <w:r w:rsidRPr="00BF34C7">
        <w:rPr>
          <w:rFonts w:ascii="Calibri" w:eastAsia="Times New Roman" w:hAnsi="Calibri" w:cs="Calibri"/>
          <w:b/>
          <w:bCs/>
          <w:sz w:val="24"/>
        </w:rPr>
        <w:t>Key Findings</w:t>
      </w:r>
    </w:p>
    <w:p w14:paraId="70D5FCF8" w14:textId="77777777" w:rsidR="00BF34C7" w:rsidRPr="00BF34C7" w:rsidRDefault="00BF34C7" w:rsidP="00BF34C7">
      <w:pPr>
        <w:pStyle w:val="ListParagraph"/>
        <w:numPr>
          <w:ilvl w:val="0"/>
          <w:numId w:val="24"/>
        </w:numPr>
        <w:rPr>
          <w:rFonts w:ascii="Calibri" w:eastAsia="Times New Roman" w:hAnsi="Calibri" w:cs="Calibri"/>
          <w:sz w:val="24"/>
        </w:rPr>
      </w:pPr>
      <w:r w:rsidRPr="00BF34C7">
        <w:rPr>
          <w:rFonts w:ascii="Calibri" w:eastAsia="Times New Roman" w:hAnsi="Calibri" w:cs="Calibri"/>
          <w:sz w:val="24"/>
        </w:rPr>
        <w:t>Power Automate reliably captured and inserted orders with no failed runs during testing.</w:t>
      </w:r>
    </w:p>
    <w:p w14:paraId="5C569C5F" w14:textId="77777777" w:rsidR="00BF34C7" w:rsidRPr="00BF34C7" w:rsidRDefault="00BF34C7" w:rsidP="00BF34C7">
      <w:pPr>
        <w:pStyle w:val="ListParagraph"/>
        <w:numPr>
          <w:ilvl w:val="0"/>
          <w:numId w:val="24"/>
        </w:numPr>
        <w:rPr>
          <w:rFonts w:ascii="Calibri" w:eastAsia="Times New Roman" w:hAnsi="Calibri" w:cs="Calibri"/>
          <w:sz w:val="24"/>
        </w:rPr>
      </w:pPr>
      <w:r w:rsidRPr="00BF34C7">
        <w:rPr>
          <w:rFonts w:ascii="Calibri" w:eastAsia="Times New Roman" w:hAnsi="Calibri" w:cs="Calibri"/>
          <w:sz w:val="24"/>
        </w:rPr>
        <w:t>Data fields (e.g., customer name, size, quantity, amount) matched expected values.</w:t>
      </w:r>
    </w:p>
    <w:p w14:paraId="01B9C01B" w14:textId="77777777" w:rsidR="00BF34C7" w:rsidRPr="00BF34C7" w:rsidRDefault="00BF34C7" w:rsidP="00BF34C7">
      <w:pPr>
        <w:pStyle w:val="ListParagraph"/>
        <w:numPr>
          <w:ilvl w:val="0"/>
          <w:numId w:val="24"/>
        </w:numPr>
        <w:rPr>
          <w:rFonts w:ascii="Calibri" w:eastAsia="Times New Roman" w:hAnsi="Calibri" w:cs="Calibri"/>
          <w:sz w:val="24"/>
        </w:rPr>
      </w:pPr>
      <w:r w:rsidRPr="00BF34C7">
        <w:rPr>
          <w:rFonts w:ascii="Calibri" w:eastAsia="Times New Roman" w:hAnsi="Calibri" w:cs="Calibri"/>
          <w:sz w:val="24"/>
        </w:rPr>
        <w:t>Tableau visuals updated correctly after refresh, confirming proper backend connectivity.</w:t>
      </w:r>
    </w:p>
    <w:p w14:paraId="4E0B8C3F" w14:textId="77777777" w:rsidR="00BF34C7" w:rsidRPr="00BF34C7" w:rsidRDefault="00BF34C7" w:rsidP="00BF34C7">
      <w:pPr>
        <w:pStyle w:val="ListParagraph"/>
        <w:numPr>
          <w:ilvl w:val="0"/>
          <w:numId w:val="24"/>
        </w:numPr>
        <w:rPr>
          <w:rFonts w:ascii="Calibri" w:eastAsia="Times New Roman" w:hAnsi="Calibri" w:cs="Calibri"/>
          <w:sz w:val="24"/>
        </w:rPr>
      </w:pPr>
      <w:r w:rsidRPr="00BF34C7">
        <w:rPr>
          <w:rFonts w:ascii="Calibri" w:eastAsia="Times New Roman" w:hAnsi="Calibri" w:cs="Calibri"/>
          <w:sz w:val="24"/>
        </w:rPr>
        <w:t>The POC successfully demonstrates real-time integration of Microsoft business tools.</w:t>
      </w:r>
    </w:p>
    <w:p w14:paraId="006E948E" w14:textId="77777777" w:rsidR="00BF34C7" w:rsidRDefault="00BF34C7" w:rsidP="0000121B">
      <w:pPr>
        <w:pStyle w:val="ListParagraph"/>
        <w:rPr>
          <w:rFonts w:ascii="Calibri" w:eastAsia="Times New Roman" w:hAnsi="Calibri" w:cs="Calibri"/>
          <w:sz w:val="24"/>
        </w:rPr>
      </w:pPr>
    </w:p>
    <w:p w14:paraId="2E746BE6" w14:textId="77777777" w:rsidR="00BF34C7" w:rsidRPr="00BF34C7" w:rsidRDefault="00BF34C7" w:rsidP="00BF34C7">
      <w:pPr>
        <w:pStyle w:val="ListParagraph"/>
        <w:rPr>
          <w:rFonts w:ascii="Calibri" w:eastAsia="Times New Roman" w:hAnsi="Calibri" w:cs="Calibri"/>
          <w:b/>
          <w:bCs/>
          <w:sz w:val="24"/>
        </w:rPr>
      </w:pPr>
      <w:r w:rsidRPr="00BF34C7">
        <w:rPr>
          <w:rFonts w:ascii="Calibri" w:eastAsia="Times New Roman" w:hAnsi="Calibri" w:cs="Calibri"/>
          <w:b/>
          <w:bCs/>
          <w:sz w:val="24"/>
        </w:rPr>
        <w:t>Conclusion</w:t>
      </w:r>
    </w:p>
    <w:p w14:paraId="6ACDC19D" w14:textId="3B0C1D35" w:rsidR="00BF34C7" w:rsidRPr="00945CF9" w:rsidRDefault="00BF34C7" w:rsidP="00945CF9">
      <w:pPr>
        <w:pStyle w:val="ListParagraph"/>
        <w:rPr>
          <w:rFonts w:ascii="Calibri" w:eastAsia="Times New Roman" w:hAnsi="Calibri" w:cs="Calibri"/>
          <w:sz w:val="24"/>
        </w:rPr>
        <w:sectPr w:rsidR="00BF34C7" w:rsidRPr="00945CF9" w:rsidSect="00A956D2">
          <w:headerReference w:type="default" r:id="rId31"/>
          <w:headerReference w:type="first" r:id="rId32"/>
          <w:footerReference w:type="first" r:id="rId33"/>
          <w:pgSz w:w="12240" w:h="15840"/>
          <w:pgMar w:top="1440" w:right="1440" w:bottom="1440" w:left="1440" w:header="720" w:footer="720" w:gutter="0"/>
          <w:pgNumType w:start="1"/>
          <w:cols w:space="720"/>
          <w:docGrid w:linePitch="360"/>
        </w:sectPr>
      </w:pPr>
      <w:r w:rsidRPr="00BF34C7">
        <w:rPr>
          <w:rFonts w:ascii="Calibri" w:eastAsia="Times New Roman" w:hAnsi="Calibri" w:cs="Calibri"/>
          <w:sz w:val="24"/>
        </w:rPr>
        <w:t>The POC meets all intended objectives. It proves that the automated pipeline is functional, scalable, and ready for extended testing or production enhancement. The system allows the client to capture orders instantly and visualize business metrics efficient</w:t>
      </w:r>
      <w:r w:rsidR="00BC55F1">
        <w:rPr>
          <w:rFonts w:ascii="Calibri" w:eastAsia="Times New Roman" w:hAnsi="Calibri" w:cs="Calibri"/>
          <w:sz w:val="24"/>
        </w:rPr>
        <w:t>l</w:t>
      </w:r>
      <w:r w:rsidR="007B671D">
        <w:rPr>
          <w:rFonts w:ascii="Calibri" w:eastAsia="Times New Roman" w:hAnsi="Calibri" w:cs="Calibri"/>
          <w:sz w:val="24"/>
        </w:rPr>
        <w:t>y</w:t>
      </w:r>
      <w:r w:rsidR="00B5168F">
        <w:rPr>
          <w:rFonts w:ascii="Calibri" w:eastAsia="Times New Roman" w:hAnsi="Calibri" w:cs="Calibri"/>
          <w:sz w:val="24"/>
        </w:rPr>
        <w:t>.</w:t>
      </w:r>
      <w:r w:rsidR="00E4127F">
        <w:rPr>
          <w:rFonts w:ascii="Calibri" w:eastAsia="Times New Roman" w:hAnsi="Calibri" w:cs="Calibri"/>
          <w:sz w:val="24"/>
        </w:rPr>
        <w:t xml:space="preserve">  This method can be adopted for expansion of new outlets /branch within the </w:t>
      </w:r>
      <w:r w:rsidR="007220C8">
        <w:rPr>
          <w:rFonts w:ascii="Calibri" w:eastAsia="Times New Roman" w:hAnsi="Calibri" w:cs="Calibri"/>
          <w:sz w:val="24"/>
        </w:rPr>
        <w:t>city.</w:t>
      </w:r>
    </w:p>
    <w:p w14:paraId="2CEB32B4" w14:textId="77777777" w:rsidR="00B5168F" w:rsidRDefault="00B5168F" w:rsidP="007B671D">
      <w:pPr>
        <w:pStyle w:val="FeatureText"/>
        <w:rPr>
          <w:lang w:eastAsia="en-US"/>
        </w:rPr>
        <w:sectPr w:rsidR="00B5168F" w:rsidSect="00413638">
          <w:headerReference w:type="default" r:id="rId34"/>
          <w:pgSz w:w="12240" w:h="15840"/>
          <w:pgMar w:top="1440" w:right="1440" w:bottom="1440" w:left="1440" w:header="720" w:footer="720" w:gutter="0"/>
          <w:cols w:space="720"/>
          <w:docGrid w:linePitch="360"/>
        </w:sectPr>
      </w:pPr>
    </w:p>
    <w:p w14:paraId="0B3BC351" w14:textId="1849BC97" w:rsidR="00A956D2" w:rsidRPr="00A956D2" w:rsidRDefault="00A956D2" w:rsidP="001E7C39">
      <w:pPr>
        <w:pStyle w:val="FeatureText"/>
        <w:rPr>
          <w:lang w:eastAsia="en-US"/>
        </w:rPr>
      </w:pPr>
    </w:p>
    <w:sectPr w:rsidR="00A956D2" w:rsidRPr="00A956D2" w:rsidSect="00B5168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83F35" w14:textId="77777777" w:rsidR="00040DD2" w:rsidRDefault="00040DD2" w:rsidP="00C60AE3">
      <w:pPr>
        <w:spacing w:after="0" w:line="240" w:lineRule="auto"/>
      </w:pPr>
      <w:r>
        <w:separator/>
      </w:r>
    </w:p>
  </w:endnote>
  <w:endnote w:type="continuationSeparator" w:id="0">
    <w:p w14:paraId="1EF7844A" w14:textId="77777777" w:rsidR="00040DD2" w:rsidRDefault="00040DD2" w:rsidP="00C60A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ni Sans Light">
    <w:panose1 w:val="00000500000000000000"/>
    <w:charset w:val="00"/>
    <w:family w:val="modern"/>
    <w:notTrueType/>
    <w:pitch w:val="variable"/>
    <w:sig w:usb0="A00002EF" w:usb1="4000204A" w:usb2="00000000" w:usb3="00000000" w:csb0="00000097" w:csb1="00000000"/>
  </w:font>
  <w:font w:name="MS Mincho">
    <w:altName w:val="ＭＳ 明朝"/>
    <w:panose1 w:val="02020609040205080304"/>
    <w:charset w:val="80"/>
    <w:family w:val="modern"/>
    <w:pitch w:val="fixed"/>
    <w:sig w:usb0="E00002FF" w:usb1="6AC7FDFB" w:usb2="08000012" w:usb3="00000000" w:csb0="0002009F" w:csb1="00000000"/>
  </w:font>
  <w:font w:name="Open Sans">
    <w:panose1 w:val="020B0606030504020204"/>
    <w:charset w:val="00"/>
    <w:family w:val="swiss"/>
    <w:pitch w:val="variable"/>
    <w:sig w:usb0="E00002EF" w:usb1="4000205B" w:usb2="00000028" w:usb3="00000000" w:csb0="0000019F" w:csb1="00000000"/>
    <w:embedRegular r:id="rId1" w:fontKey="{95F06661-C45B-4F45-9D34-6D4B3818FC3E}"/>
    <w:embedBold r:id="rId2" w:fontKey="{4DFC7DEF-F8FC-4DF2-BDE4-F075B203E223}"/>
    <w:embedItalic r:id="rId3" w:fontKey="{FB9876C4-D252-4A95-98C3-8B5CA1AC8ADC}"/>
  </w:font>
  <w:font w:name="MS Gothic">
    <w:altName w:val="ＭＳ ゴシック"/>
    <w:panose1 w:val="020B0609070205080204"/>
    <w:charset w:val="80"/>
    <w:family w:val="modern"/>
    <w:pitch w:val="fixed"/>
    <w:sig w:usb0="E00002FF" w:usb1="6AC7FDFB" w:usb2="08000012" w:usb3="00000000" w:csb0="0002009F" w:csb1="00000000"/>
  </w:font>
  <w:font w:name="Encode Sans Normal Light">
    <w:altName w:val="Cambria"/>
    <w:panose1 w:val="02000000000000000000"/>
    <w:charset w:val="00"/>
    <w:family w:val="roman"/>
    <w:pitch w:val="default"/>
  </w:font>
  <w:font w:name="Encode Sans Normal BLack">
    <w:panose1 w:val="00000000000000000000"/>
    <w:charset w:val="00"/>
    <w:family w:val="roman"/>
    <w:notTrueType/>
    <w:pitch w:val="default"/>
  </w:font>
  <w:font w:name="Uni Sans Regular">
    <w:panose1 w:val="00000500000000000000"/>
    <w:charset w:val="00"/>
    <w:family w:val="modern"/>
    <w:notTrueType/>
    <w:pitch w:val="variable"/>
    <w:sig w:usb0="A00002EF" w:usb1="4000204A" w:usb2="00000000" w:usb3="00000000" w:csb0="00000097" w:csb1="00000000"/>
  </w:font>
  <w:font w:name="Open Sans Light">
    <w:panose1 w:val="020B0306030504020204"/>
    <w:charset w:val="00"/>
    <w:family w:val="swiss"/>
    <w:pitch w:val="variable"/>
    <w:sig w:usb0="E00002EF" w:usb1="4000205B" w:usb2="00000028" w:usb3="00000000" w:csb0="0000019F" w:csb1="00000000"/>
    <w:embedRegular r:id="rId4" w:fontKey="{44B40913-1389-4576-98AF-204C55F4AC9C}"/>
  </w:font>
  <w:font w:name="Uni Sans Book">
    <w:altName w:val="Calibri"/>
    <w:charset w:val="00"/>
    <w:family w:val="modern"/>
    <w:pitch w:val="variable"/>
    <w:sig w:usb0="A00002EF" w:usb1="4000204A" w:usb2="00000000" w:usb3="00000000" w:csb0="00000097" w:csb1="00000000"/>
  </w:font>
  <w:font w:name="Calibri">
    <w:panose1 w:val="020F0502020204030204"/>
    <w:charset w:val="00"/>
    <w:family w:val="swiss"/>
    <w:pitch w:val="variable"/>
    <w:sig w:usb0="E4002EFF" w:usb1="C200247B" w:usb2="00000009" w:usb3="00000000" w:csb0="000001FF" w:csb1="00000000"/>
    <w:embedRegular r:id="rId5" w:fontKey="{665171B6-FB4E-44E6-A00D-08C8F55BC776}"/>
    <w:embedBold r:id="rId6" w:fontKey="{30D5F2BF-F9CE-4FAC-A797-F5F1D609F3A2}"/>
    <w:embedBoldItalic r:id="rId7" w:fontKey="{76D79D67-9AE3-4247-BF95-7E0978BC0BFF}"/>
  </w:font>
  <w:font w:name="Cambria Math">
    <w:panose1 w:val="02040503050406030204"/>
    <w:charset w:val="00"/>
    <w:family w:val="roman"/>
    <w:pitch w:val="variable"/>
    <w:sig w:usb0="E00006FF" w:usb1="420024FF" w:usb2="02000000" w:usb3="00000000" w:csb0="0000019F" w:csb1="00000000"/>
    <w:embedRegular r:id="rId8" w:fontKey="{5F5CBEBE-A8EB-4BE4-847F-7B704D3FADBD}"/>
  </w:font>
  <w:font w:name="Consolas">
    <w:panose1 w:val="020B0609020204030204"/>
    <w:charset w:val="00"/>
    <w:family w:val="modern"/>
    <w:pitch w:val="fixed"/>
    <w:sig w:usb0="E00006FF" w:usb1="0000FCFF" w:usb2="00000001" w:usb3="00000000" w:csb0="0000019F" w:csb1="00000000"/>
    <w:embedRegular r:id="rId9" w:fontKey="{DD0895DC-7DAC-40D8-B560-CEA077AE350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800EA" w14:textId="0453DD76" w:rsidR="002235BE" w:rsidRDefault="002235BE">
    <w:pPr>
      <w:pStyle w:val="Footer"/>
    </w:pPr>
    <w:r>
      <w:rPr>
        <w:noProof/>
      </w:rPr>
      <w:drawing>
        <wp:inline distT="0" distB="0" distL="0" distR="0" wp14:anchorId="2ED8BF96" wp14:editId="4E15184B">
          <wp:extent cx="1498837" cy="100965"/>
          <wp:effectExtent l="0" t="0" r="6350" b="0"/>
          <wp:docPr id="11"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66701" name="Picture 3">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2129268" cy="143432"/>
                  </a:xfrm>
                  <a:prstGeom prst="rect">
                    <a:avLst/>
                  </a:prstGeom>
                </pic:spPr>
              </pic:pic>
            </a:graphicData>
          </a:graphic>
        </wp:inline>
      </w:drawing>
    </w:r>
    <w:r w:rsidR="1E77C90A">
      <w:t xml:space="preserve">   </w:t>
    </w:r>
    <w:ins w:id="0" w:author="Yekaterina Stark" w:date="2025-10-19T11:39:00Z">
      <w:r w:rsidR="1E77C90A">
        <w:t xml:space="preserve">| </w:t>
      </w:r>
    </w:ins>
    <w:r w:rsidR="1E77C90A">
      <w:t xml:space="preserve">  </w:t>
    </w:r>
    <w:r>
      <w:ptab w:relativeTo="margin" w:alignment="center" w:leader="none"/>
    </w:r>
    <w:r>
      <w:ptab w:relativeTo="margin" w:alignment="right" w:leader="none"/>
    </w:r>
    <w:r w:rsidRPr="00B90496">
      <w:fldChar w:fldCharType="begin"/>
    </w:r>
    <w:r w:rsidRPr="00B90496">
      <w:instrText xml:space="preserve"> PAGE   \* MERGEFORMAT </w:instrText>
    </w:r>
    <w:r w:rsidRPr="00B90496">
      <w:fldChar w:fldCharType="separate"/>
    </w:r>
    <w:r>
      <w:t>1</w:t>
    </w:r>
    <w:r w:rsidRPr="00B90496">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27E97" w14:textId="3278EDB8" w:rsidR="00C60AE3" w:rsidRDefault="00126C98" w:rsidP="00126C98">
    <w:pPr>
      <w:pStyle w:val="Footer"/>
      <w:jc w:val="right"/>
    </w:pPr>
    <w:r>
      <w:rPr>
        <w:noProof/>
      </w:rPr>
      <w:drawing>
        <wp:anchor distT="0" distB="0" distL="114300" distR="114300" simplePos="0" relativeHeight="251658242" behindDoc="1" locked="0" layoutInCell="1" allowOverlap="1" wp14:anchorId="644480BC" wp14:editId="11EF8CEE">
          <wp:simplePos x="0" y="0"/>
          <wp:positionH relativeFrom="column">
            <wp:posOffset>3122930</wp:posOffset>
          </wp:positionH>
          <wp:positionV relativeFrom="paragraph">
            <wp:posOffset>-166560</wp:posOffset>
          </wp:positionV>
          <wp:extent cx="3205058" cy="252476"/>
          <wp:effectExtent l="0" t="0" r="0" b="0"/>
          <wp:wrapNone/>
          <wp:docPr id="14"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90174" name="Picture 2">
                    <a:extLst>
                      <a:ext uri="{C183D7F6-B498-43B3-948B-1728B52AA6E4}">
                        <adec:decorative xmlns:adec="http://schemas.microsoft.com/office/drawing/2017/decorative" val="1"/>
                      </a:ext>
                    </a:extLst>
                  </pic:cNvPr>
                  <pic:cNvPicPr/>
                </pic:nvPicPr>
                <pic:blipFill rotWithShape="1">
                  <a:blip r:embed="rId1">
                    <a:extLst>
                      <a:ext uri="{28A0092B-C50C-407E-A947-70E740481C1C}">
                        <a14:useLocalDpi xmlns:a14="http://schemas.microsoft.com/office/drawing/2010/main" val="0"/>
                      </a:ext>
                    </a:extLst>
                  </a:blip>
                  <a:srcRect t="-16941"/>
                  <a:stretch/>
                </pic:blipFill>
                <pic:spPr bwMode="auto">
                  <a:xfrm>
                    <a:off x="0" y="0"/>
                    <a:ext cx="3205058" cy="252476"/>
                  </a:xfrm>
                  <a:prstGeom prst="rect">
                    <a:avLst/>
                  </a:prstGeom>
                  <a:ln>
                    <a:noFill/>
                  </a:ln>
                  <a:extLst>
                    <a:ext uri="{53640926-AAD7-44D8-BBD7-CCE9431645EC}">
                      <a14:shadowObscured xmlns:a14="http://schemas.microsoft.com/office/drawing/2010/main"/>
                    </a:ext>
                  </a:extLst>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F9636" w14:textId="3DA44BFD" w:rsidR="00C60AE3" w:rsidRDefault="00B90496" w:rsidP="00C60AE3">
    <w:pPr>
      <w:pStyle w:val="Footer"/>
    </w:pPr>
    <w:r>
      <w:rPr>
        <w:noProof/>
      </w:rPr>
      <w:drawing>
        <wp:inline distT="0" distB="0" distL="0" distR="0" wp14:anchorId="34BA7649" wp14:editId="29F89F3E">
          <wp:extent cx="1498837" cy="100965"/>
          <wp:effectExtent l="0" t="0" r="6350" b="0"/>
          <wp:docPr id="50" name="Picture 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09188" name="Picture 3">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2129268" cy="143432"/>
                  </a:xfrm>
                  <a:prstGeom prst="rect">
                    <a:avLst/>
                  </a:prstGeom>
                </pic:spPr>
              </pic:pic>
            </a:graphicData>
          </a:graphic>
        </wp:inline>
      </w:drawing>
    </w:r>
    <w:r>
      <w:ptab w:relativeTo="margin" w:alignment="center" w:leader="none"/>
    </w:r>
    <w:r>
      <w:t>Department Name</w:t>
    </w:r>
    <w:r>
      <w:ptab w:relativeTo="margin" w:alignment="right" w:leader="none"/>
    </w:r>
    <w:r w:rsidRPr="00B90496">
      <w:fldChar w:fldCharType="begin"/>
    </w:r>
    <w:r w:rsidRPr="00B90496">
      <w:instrText xml:space="preserve"> PAGE   \* MERGEFORMAT </w:instrText>
    </w:r>
    <w:r w:rsidRPr="00B90496">
      <w:fldChar w:fldCharType="separate"/>
    </w:r>
    <w:r w:rsidRPr="00B90496">
      <w:rPr>
        <w:noProof/>
      </w:rPr>
      <w:t>1</w:t>
    </w:r>
    <w:r w:rsidRPr="00B90496">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F28776" w14:textId="77777777" w:rsidR="00040DD2" w:rsidRDefault="00040DD2" w:rsidP="00C60AE3">
      <w:pPr>
        <w:spacing w:after="0" w:line="240" w:lineRule="auto"/>
      </w:pPr>
      <w:r>
        <w:separator/>
      </w:r>
    </w:p>
  </w:footnote>
  <w:footnote w:type="continuationSeparator" w:id="0">
    <w:p w14:paraId="546942B3" w14:textId="77777777" w:rsidR="00040DD2" w:rsidRDefault="00040DD2" w:rsidP="00C60A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E77C90A" w14:paraId="0D8AB951" w14:textId="77777777" w:rsidTr="1E77C90A">
      <w:trPr>
        <w:trHeight w:val="300"/>
      </w:trPr>
      <w:tc>
        <w:tcPr>
          <w:tcW w:w="3120" w:type="dxa"/>
        </w:tcPr>
        <w:p w14:paraId="3544D1EF" w14:textId="491007E4" w:rsidR="1E77C90A" w:rsidRDefault="1E77C90A" w:rsidP="1E77C90A">
          <w:pPr>
            <w:pStyle w:val="Header"/>
            <w:ind w:left="-115"/>
          </w:pPr>
        </w:p>
      </w:tc>
      <w:tc>
        <w:tcPr>
          <w:tcW w:w="3120" w:type="dxa"/>
        </w:tcPr>
        <w:p w14:paraId="09D8645C" w14:textId="25002A84" w:rsidR="1E77C90A" w:rsidRDefault="1E77C90A" w:rsidP="1E77C90A">
          <w:pPr>
            <w:pStyle w:val="Header"/>
            <w:jc w:val="center"/>
          </w:pPr>
        </w:p>
      </w:tc>
      <w:tc>
        <w:tcPr>
          <w:tcW w:w="3120" w:type="dxa"/>
        </w:tcPr>
        <w:p w14:paraId="2AB0DAE6" w14:textId="68FCBB7E" w:rsidR="1E77C90A" w:rsidRDefault="1E77C90A" w:rsidP="1E77C90A">
          <w:pPr>
            <w:pStyle w:val="Header"/>
            <w:ind w:right="-115"/>
            <w:jc w:val="right"/>
          </w:pPr>
        </w:p>
      </w:tc>
    </w:tr>
  </w:tbl>
  <w:p w14:paraId="3E98E62A" w14:textId="33D5CEA0" w:rsidR="00177CF3" w:rsidRDefault="00177C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EF5E1" w14:textId="41127853" w:rsidR="00C60AE3" w:rsidRDefault="00C44C23" w:rsidP="00C60AE3">
    <w:pPr>
      <w:pStyle w:val="Header"/>
      <w:jc w:val="right"/>
    </w:pPr>
    <w:r>
      <w:rPr>
        <w:noProof/>
      </w:rPr>
      <w:drawing>
        <wp:anchor distT="0" distB="0" distL="114300" distR="114300" simplePos="0" relativeHeight="251658241" behindDoc="0" locked="0" layoutInCell="1" allowOverlap="1" wp14:anchorId="40059F75" wp14:editId="67736CDA">
          <wp:simplePos x="0" y="0"/>
          <wp:positionH relativeFrom="column">
            <wp:posOffset>-581660</wp:posOffset>
          </wp:positionH>
          <wp:positionV relativeFrom="paragraph">
            <wp:posOffset>120840</wp:posOffset>
          </wp:positionV>
          <wp:extent cx="997527" cy="671918"/>
          <wp:effectExtent l="0" t="0" r="0" b="0"/>
          <wp:wrapNone/>
          <wp:docPr id="12"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93218"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997527" cy="67191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53CB20C3" wp14:editId="34C37A7F">
          <wp:simplePos x="0" y="0"/>
          <wp:positionH relativeFrom="margin">
            <wp:posOffset>-911280</wp:posOffset>
          </wp:positionH>
          <wp:positionV relativeFrom="page">
            <wp:posOffset>11875</wp:posOffset>
          </wp:positionV>
          <wp:extent cx="7764254" cy="10039985"/>
          <wp:effectExtent l="0" t="0" r="8255" b="0"/>
          <wp:wrapNone/>
          <wp:docPr id="1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80462" name="Picture 3">
                    <a:extLst>
                      <a:ext uri="{C183D7F6-B498-43B3-948B-1728B52AA6E4}">
                        <adec:decorative xmlns:adec="http://schemas.microsoft.com/office/drawing/2017/decorative" val="1"/>
                      </a:ext>
                    </a:extLst>
                  </pic:cNvPr>
                  <pic:cNvPicPr/>
                </pic:nvPicPr>
                <pic:blipFill>
                  <a:blip r:embed="rId2">
                    <a:extLst>
                      <a:ext uri="{28A0092B-C50C-407E-A947-70E740481C1C}">
                        <a14:useLocalDpi xmlns:a14="http://schemas.microsoft.com/office/drawing/2010/main" val="0"/>
                      </a:ext>
                    </a:extLst>
                  </a:blip>
                  <a:stretch>
                    <a:fillRect/>
                  </a:stretch>
                </pic:blipFill>
                <pic:spPr>
                  <a:xfrm>
                    <a:off x="0" y="0"/>
                    <a:ext cx="7764254" cy="10039985"/>
                  </a:xfrm>
                  <a:prstGeom prst="rect">
                    <a:avLst/>
                  </a:prstGeom>
                </pic:spPr>
              </pic:pic>
            </a:graphicData>
          </a:graphic>
          <wp14:sizeRelH relativeFrom="margin">
            <wp14:pctWidth>0</wp14:pctWidth>
          </wp14:sizeRelH>
          <wp14:sizeRelV relativeFrom="margin">
            <wp14:pctHeight>0</wp14:pctHeight>
          </wp14:sizeRelV>
        </wp:anchor>
      </w:drawing>
    </w:r>
  </w:p>
  <w:p w14:paraId="73D785B3" w14:textId="3E4F925C" w:rsidR="00C60AE3" w:rsidRDefault="00C60AE3" w:rsidP="00C60AE3">
    <w:pPr>
      <w:pStyle w:val="Header"/>
      <w:jc w:val="right"/>
    </w:pPr>
  </w:p>
  <w:p w14:paraId="3E7ABB3A" w14:textId="3A8712B1" w:rsidR="00C60AE3" w:rsidRDefault="00C60AE3" w:rsidP="00C60AE3">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90167" w14:textId="77777777" w:rsidR="1E77C90A" w:rsidRDefault="1E77C90A" w:rsidP="1E77C90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073E6" w14:textId="6A76E842" w:rsidR="00C60AE3" w:rsidRPr="00C60AE3" w:rsidRDefault="00C60AE3" w:rsidP="00C60AE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E55C2" w14:textId="457770B7" w:rsidR="00177CF3" w:rsidRPr="007B671D" w:rsidRDefault="00177CF3" w:rsidP="007B671D">
    <w:pPr>
      <w:pStyle w:val="Header"/>
    </w:pPr>
  </w:p>
</w:hdr>
</file>

<file path=word/intelligence2.xml><?xml version="1.0" encoding="utf-8"?>
<int2:intelligence xmlns:int2="http://schemas.microsoft.com/office/intelligence/2020/intelligence" xmlns:oel="http://schemas.microsoft.com/office/2019/extlst">
  <int2:observations>
    <int2:textHash int2:hashCode="x+Eg6UUwfwehCj" int2:id="gduH7rIx">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1103C"/>
    <w:multiLevelType w:val="multilevel"/>
    <w:tmpl w:val="21A2B3CE"/>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553B00"/>
    <w:multiLevelType w:val="multilevel"/>
    <w:tmpl w:val="1D34DC5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BF504C"/>
    <w:multiLevelType w:val="multilevel"/>
    <w:tmpl w:val="52E0C4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846743"/>
    <w:multiLevelType w:val="multilevel"/>
    <w:tmpl w:val="7A72E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D57255"/>
    <w:multiLevelType w:val="hybridMultilevel"/>
    <w:tmpl w:val="BF467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EE3442"/>
    <w:multiLevelType w:val="multilevel"/>
    <w:tmpl w:val="DE82C336"/>
    <w:lvl w:ilvl="0">
      <w:start w:val="1"/>
      <w:numFmt w:val="bullet"/>
      <w:lvlText w:val=""/>
      <w:lvlJc w:val="left"/>
      <w:pPr>
        <w:ind w:left="720" w:hanging="360"/>
      </w:pPr>
      <w:rPr>
        <w:rFonts w:ascii="Symbol" w:hAnsi="Symbol" w:hint="default"/>
        <w:color w:val="000000" w:themeColor="text1"/>
      </w:rPr>
    </w:lvl>
    <w:lvl w:ilvl="1">
      <w:start w:val="1"/>
      <w:numFmt w:val="bullet"/>
      <w:lvlText w:val="o"/>
      <w:lvlJc w:val="left"/>
      <w:pPr>
        <w:ind w:left="1440" w:hanging="360"/>
      </w:pPr>
      <w:rPr>
        <w:rFonts w:ascii="Courier New" w:hAnsi="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FB151E2"/>
    <w:multiLevelType w:val="multilevel"/>
    <w:tmpl w:val="C98A3494"/>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DF2526"/>
    <w:multiLevelType w:val="multilevel"/>
    <w:tmpl w:val="C98A3494"/>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8832E39"/>
    <w:multiLevelType w:val="multilevel"/>
    <w:tmpl w:val="1DC2F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0D5431"/>
    <w:multiLevelType w:val="hybridMultilevel"/>
    <w:tmpl w:val="4D285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921DBC"/>
    <w:multiLevelType w:val="hybridMultilevel"/>
    <w:tmpl w:val="88BE6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F554F8"/>
    <w:multiLevelType w:val="multilevel"/>
    <w:tmpl w:val="C98A3494"/>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49662D"/>
    <w:multiLevelType w:val="multilevel"/>
    <w:tmpl w:val="2982C04C"/>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F424394"/>
    <w:multiLevelType w:val="hybridMultilevel"/>
    <w:tmpl w:val="CADC143A"/>
    <w:lvl w:ilvl="0" w:tplc="6F5C9814">
      <w:numFmt w:val="bullet"/>
      <w:lvlText w:val="-"/>
      <w:lvlJc w:val="left"/>
      <w:pPr>
        <w:ind w:left="2520" w:hanging="360"/>
      </w:pPr>
      <w:rPr>
        <w:rFonts w:ascii="Uni Sans Light" w:eastAsiaTheme="minorEastAsia" w:hAnsi="Uni Sans Light"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60CF3509"/>
    <w:multiLevelType w:val="hybridMultilevel"/>
    <w:tmpl w:val="95881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8A2332"/>
    <w:multiLevelType w:val="multilevel"/>
    <w:tmpl w:val="C98A3494"/>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48D4750"/>
    <w:multiLevelType w:val="multilevel"/>
    <w:tmpl w:val="03F4F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52D47B0"/>
    <w:multiLevelType w:val="multilevel"/>
    <w:tmpl w:val="12A6DDE6"/>
    <w:lvl w:ilvl="0">
      <w:start w:val="1"/>
      <w:numFmt w:val="bullet"/>
      <w:lvlText w:val=""/>
      <w:lvlJc w:val="left"/>
      <w:pPr>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9006709"/>
    <w:multiLevelType w:val="multilevel"/>
    <w:tmpl w:val="C98A3494"/>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499F317"/>
    <w:multiLevelType w:val="hybridMultilevel"/>
    <w:tmpl w:val="FFFFFFFF"/>
    <w:lvl w:ilvl="0" w:tplc="CB260666">
      <w:start w:val="1"/>
      <w:numFmt w:val="bullet"/>
      <w:lvlText w:val=""/>
      <w:lvlJc w:val="left"/>
      <w:pPr>
        <w:ind w:left="720" w:hanging="360"/>
      </w:pPr>
      <w:rPr>
        <w:rFonts w:ascii="Symbol" w:hAnsi="Symbol" w:hint="default"/>
      </w:rPr>
    </w:lvl>
    <w:lvl w:ilvl="1" w:tplc="BC1E5BF2">
      <w:start w:val="1"/>
      <w:numFmt w:val="bullet"/>
      <w:lvlText w:val="o"/>
      <w:lvlJc w:val="left"/>
      <w:pPr>
        <w:ind w:left="1440" w:hanging="360"/>
      </w:pPr>
      <w:rPr>
        <w:rFonts w:ascii="Courier New" w:hAnsi="Courier New" w:hint="default"/>
      </w:rPr>
    </w:lvl>
    <w:lvl w:ilvl="2" w:tplc="BBB8F186">
      <w:start w:val="1"/>
      <w:numFmt w:val="bullet"/>
      <w:lvlText w:val=""/>
      <w:lvlJc w:val="left"/>
      <w:pPr>
        <w:ind w:left="2160" w:hanging="360"/>
      </w:pPr>
      <w:rPr>
        <w:rFonts w:ascii="Wingdings" w:hAnsi="Wingdings" w:hint="default"/>
      </w:rPr>
    </w:lvl>
    <w:lvl w:ilvl="3" w:tplc="3FF4FAF8">
      <w:start w:val="1"/>
      <w:numFmt w:val="bullet"/>
      <w:lvlText w:val=""/>
      <w:lvlJc w:val="left"/>
      <w:pPr>
        <w:ind w:left="2880" w:hanging="360"/>
      </w:pPr>
      <w:rPr>
        <w:rFonts w:ascii="Symbol" w:hAnsi="Symbol" w:hint="default"/>
      </w:rPr>
    </w:lvl>
    <w:lvl w:ilvl="4" w:tplc="C136C87C">
      <w:start w:val="1"/>
      <w:numFmt w:val="bullet"/>
      <w:lvlText w:val="o"/>
      <w:lvlJc w:val="left"/>
      <w:pPr>
        <w:ind w:left="3600" w:hanging="360"/>
      </w:pPr>
      <w:rPr>
        <w:rFonts w:ascii="Courier New" w:hAnsi="Courier New" w:hint="default"/>
      </w:rPr>
    </w:lvl>
    <w:lvl w:ilvl="5" w:tplc="C460113C">
      <w:start w:val="1"/>
      <w:numFmt w:val="bullet"/>
      <w:lvlText w:val=""/>
      <w:lvlJc w:val="left"/>
      <w:pPr>
        <w:ind w:left="4320" w:hanging="360"/>
      </w:pPr>
      <w:rPr>
        <w:rFonts w:ascii="Wingdings" w:hAnsi="Wingdings" w:hint="default"/>
      </w:rPr>
    </w:lvl>
    <w:lvl w:ilvl="6" w:tplc="AFD62CA0">
      <w:start w:val="1"/>
      <w:numFmt w:val="bullet"/>
      <w:lvlText w:val=""/>
      <w:lvlJc w:val="left"/>
      <w:pPr>
        <w:ind w:left="5040" w:hanging="360"/>
      </w:pPr>
      <w:rPr>
        <w:rFonts w:ascii="Symbol" w:hAnsi="Symbol" w:hint="default"/>
      </w:rPr>
    </w:lvl>
    <w:lvl w:ilvl="7" w:tplc="3AEA8454">
      <w:start w:val="1"/>
      <w:numFmt w:val="bullet"/>
      <w:lvlText w:val="o"/>
      <w:lvlJc w:val="left"/>
      <w:pPr>
        <w:ind w:left="5760" w:hanging="360"/>
      </w:pPr>
      <w:rPr>
        <w:rFonts w:ascii="Courier New" w:hAnsi="Courier New" w:hint="default"/>
      </w:rPr>
    </w:lvl>
    <w:lvl w:ilvl="8" w:tplc="2B968928">
      <w:start w:val="1"/>
      <w:numFmt w:val="bullet"/>
      <w:lvlText w:val=""/>
      <w:lvlJc w:val="left"/>
      <w:pPr>
        <w:ind w:left="6480" w:hanging="360"/>
      </w:pPr>
      <w:rPr>
        <w:rFonts w:ascii="Wingdings" w:hAnsi="Wingdings" w:hint="default"/>
      </w:rPr>
    </w:lvl>
  </w:abstractNum>
  <w:abstractNum w:abstractNumId="20" w15:restartNumberingAfterBreak="0">
    <w:nsid w:val="75A76DC9"/>
    <w:multiLevelType w:val="hybridMultilevel"/>
    <w:tmpl w:val="FFFFFFFF"/>
    <w:lvl w:ilvl="0" w:tplc="2E9C5C3E">
      <w:start w:val="1"/>
      <w:numFmt w:val="bullet"/>
      <w:lvlText w:val=""/>
      <w:lvlJc w:val="left"/>
      <w:pPr>
        <w:ind w:left="720" w:hanging="360"/>
      </w:pPr>
      <w:rPr>
        <w:rFonts w:ascii="Symbol" w:hAnsi="Symbol" w:hint="default"/>
      </w:rPr>
    </w:lvl>
    <w:lvl w:ilvl="1" w:tplc="1722C14C">
      <w:start w:val="1"/>
      <w:numFmt w:val="bullet"/>
      <w:lvlText w:val="o"/>
      <w:lvlJc w:val="left"/>
      <w:pPr>
        <w:ind w:left="1440" w:hanging="360"/>
      </w:pPr>
      <w:rPr>
        <w:rFonts w:ascii="Courier New" w:hAnsi="Courier New" w:hint="default"/>
      </w:rPr>
    </w:lvl>
    <w:lvl w:ilvl="2" w:tplc="11B0F902">
      <w:start w:val="1"/>
      <w:numFmt w:val="bullet"/>
      <w:lvlText w:val=""/>
      <w:lvlJc w:val="left"/>
      <w:pPr>
        <w:ind w:left="2160" w:hanging="360"/>
      </w:pPr>
      <w:rPr>
        <w:rFonts w:ascii="Wingdings" w:hAnsi="Wingdings" w:hint="default"/>
      </w:rPr>
    </w:lvl>
    <w:lvl w:ilvl="3" w:tplc="529A624E">
      <w:start w:val="1"/>
      <w:numFmt w:val="bullet"/>
      <w:lvlText w:val=""/>
      <w:lvlJc w:val="left"/>
      <w:pPr>
        <w:ind w:left="2880" w:hanging="360"/>
      </w:pPr>
      <w:rPr>
        <w:rFonts w:ascii="Symbol" w:hAnsi="Symbol" w:hint="default"/>
      </w:rPr>
    </w:lvl>
    <w:lvl w:ilvl="4" w:tplc="E154F41A">
      <w:start w:val="1"/>
      <w:numFmt w:val="bullet"/>
      <w:lvlText w:val="o"/>
      <w:lvlJc w:val="left"/>
      <w:pPr>
        <w:ind w:left="3600" w:hanging="360"/>
      </w:pPr>
      <w:rPr>
        <w:rFonts w:ascii="Courier New" w:hAnsi="Courier New" w:hint="default"/>
      </w:rPr>
    </w:lvl>
    <w:lvl w:ilvl="5" w:tplc="23283CA8">
      <w:start w:val="1"/>
      <w:numFmt w:val="bullet"/>
      <w:lvlText w:val=""/>
      <w:lvlJc w:val="left"/>
      <w:pPr>
        <w:ind w:left="4320" w:hanging="360"/>
      </w:pPr>
      <w:rPr>
        <w:rFonts w:ascii="Wingdings" w:hAnsi="Wingdings" w:hint="default"/>
      </w:rPr>
    </w:lvl>
    <w:lvl w:ilvl="6" w:tplc="705AA3DE">
      <w:start w:val="1"/>
      <w:numFmt w:val="bullet"/>
      <w:lvlText w:val=""/>
      <w:lvlJc w:val="left"/>
      <w:pPr>
        <w:ind w:left="5040" w:hanging="360"/>
      </w:pPr>
      <w:rPr>
        <w:rFonts w:ascii="Symbol" w:hAnsi="Symbol" w:hint="default"/>
      </w:rPr>
    </w:lvl>
    <w:lvl w:ilvl="7" w:tplc="0B2276A8">
      <w:start w:val="1"/>
      <w:numFmt w:val="bullet"/>
      <w:lvlText w:val="o"/>
      <w:lvlJc w:val="left"/>
      <w:pPr>
        <w:ind w:left="5760" w:hanging="360"/>
      </w:pPr>
      <w:rPr>
        <w:rFonts w:ascii="Courier New" w:hAnsi="Courier New" w:hint="default"/>
      </w:rPr>
    </w:lvl>
    <w:lvl w:ilvl="8" w:tplc="89E69EE4">
      <w:start w:val="1"/>
      <w:numFmt w:val="bullet"/>
      <w:lvlText w:val=""/>
      <w:lvlJc w:val="left"/>
      <w:pPr>
        <w:ind w:left="6480" w:hanging="360"/>
      </w:pPr>
      <w:rPr>
        <w:rFonts w:ascii="Wingdings" w:hAnsi="Wingdings" w:hint="default"/>
      </w:rPr>
    </w:lvl>
  </w:abstractNum>
  <w:abstractNum w:abstractNumId="21" w15:restartNumberingAfterBreak="0">
    <w:nsid w:val="769631F7"/>
    <w:multiLevelType w:val="hybridMultilevel"/>
    <w:tmpl w:val="227A24B0"/>
    <w:lvl w:ilvl="0" w:tplc="FD646886">
      <w:start w:val="1"/>
      <w:numFmt w:val="decimal"/>
      <w:lvlText w:val="%1."/>
      <w:lvlJc w:val="left"/>
      <w:pPr>
        <w:ind w:left="720" w:hanging="360"/>
      </w:pPr>
    </w:lvl>
    <w:lvl w:ilvl="1" w:tplc="C7BE529A">
      <w:start w:val="1"/>
      <w:numFmt w:val="lowerLetter"/>
      <w:lvlText w:val="%2."/>
      <w:lvlJc w:val="left"/>
      <w:pPr>
        <w:ind w:left="1440" w:hanging="360"/>
      </w:pPr>
      <w:rPr>
        <w:b/>
        <w:bCs/>
      </w:rPr>
    </w:lvl>
    <w:lvl w:ilvl="2" w:tplc="72A47BB6">
      <w:start w:val="1"/>
      <w:numFmt w:val="lowerRoman"/>
      <w:lvlText w:val="%3."/>
      <w:lvlJc w:val="right"/>
      <w:pPr>
        <w:ind w:left="2160" w:hanging="180"/>
      </w:pPr>
    </w:lvl>
    <w:lvl w:ilvl="3" w:tplc="7D024982">
      <w:start w:val="1"/>
      <w:numFmt w:val="decimal"/>
      <w:lvlText w:val="%4."/>
      <w:lvlJc w:val="left"/>
      <w:pPr>
        <w:ind w:left="2880" w:hanging="360"/>
      </w:pPr>
    </w:lvl>
    <w:lvl w:ilvl="4" w:tplc="4E26677E">
      <w:start w:val="1"/>
      <w:numFmt w:val="lowerLetter"/>
      <w:lvlText w:val="%5."/>
      <w:lvlJc w:val="left"/>
      <w:pPr>
        <w:ind w:left="3600" w:hanging="360"/>
      </w:pPr>
    </w:lvl>
    <w:lvl w:ilvl="5" w:tplc="D89A4EEA">
      <w:start w:val="1"/>
      <w:numFmt w:val="lowerRoman"/>
      <w:lvlText w:val="%6."/>
      <w:lvlJc w:val="right"/>
      <w:pPr>
        <w:ind w:left="4320" w:hanging="180"/>
      </w:pPr>
    </w:lvl>
    <w:lvl w:ilvl="6" w:tplc="DE1C62F8">
      <w:start w:val="1"/>
      <w:numFmt w:val="decimal"/>
      <w:lvlText w:val="%7."/>
      <w:lvlJc w:val="left"/>
      <w:pPr>
        <w:ind w:left="5040" w:hanging="360"/>
      </w:pPr>
    </w:lvl>
    <w:lvl w:ilvl="7" w:tplc="4146806A">
      <w:start w:val="1"/>
      <w:numFmt w:val="lowerLetter"/>
      <w:lvlText w:val="%8."/>
      <w:lvlJc w:val="left"/>
      <w:pPr>
        <w:ind w:left="5760" w:hanging="360"/>
      </w:pPr>
    </w:lvl>
    <w:lvl w:ilvl="8" w:tplc="06565268">
      <w:start w:val="1"/>
      <w:numFmt w:val="lowerRoman"/>
      <w:lvlText w:val="%9."/>
      <w:lvlJc w:val="right"/>
      <w:pPr>
        <w:ind w:left="6480" w:hanging="180"/>
      </w:pPr>
    </w:lvl>
  </w:abstractNum>
  <w:abstractNum w:abstractNumId="22" w15:restartNumberingAfterBreak="0">
    <w:nsid w:val="7AC069F7"/>
    <w:multiLevelType w:val="multilevel"/>
    <w:tmpl w:val="0A84D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C34F4C"/>
    <w:multiLevelType w:val="hybridMultilevel"/>
    <w:tmpl w:val="F4201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14741862">
    <w:abstractNumId w:val="14"/>
  </w:num>
  <w:num w:numId="2" w16cid:durableId="210849851">
    <w:abstractNumId w:val="9"/>
  </w:num>
  <w:num w:numId="3" w16cid:durableId="389959843">
    <w:abstractNumId w:val="13"/>
  </w:num>
  <w:num w:numId="4" w16cid:durableId="139007023">
    <w:abstractNumId w:val="1"/>
  </w:num>
  <w:num w:numId="5" w16cid:durableId="1700664260">
    <w:abstractNumId w:val="0"/>
  </w:num>
  <w:num w:numId="6" w16cid:durableId="1867324144">
    <w:abstractNumId w:val="12"/>
  </w:num>
  <w:num w:numId="7" w16cid:durableId="660933625">
    <w:abstractNumId w:val="17"/>
  </w:num>
  <w:num w:numId="8" w16cid:durableId="2041971980">
    <w:abstractNumId w:val="7"/>
  </w:num>
  <w:num w:numId="9" w16cid:durableId="1893074784">
    <w:abstractNumId w:val="6"/>
  </w:num>
  <w:num w:numId="10" w16cid:durableId="2124960577">
    <w:abstractNumId w:val="15"/>
  </w:num>
  <w:num w:numId="11" w16cid:durableId="487988539">
    <w:abstractNumId w:val="11"/>
  </w:num>
  <w:num w:numId="12" w16cid:durableId="648872640">
    <w:abstractNumId w:val="18"/>
  </w:num>
  <w:num w:numId="13" w16cid:durableId="1903132198">
    <w:abstractNumId w:val="5"/>
  </w:num>
  <w:num w:numId="14" w16cid:durableId="1306355597">
    <w:abstractNumId w:val="4"/>
  </w:num>
  <w:num w:numId="15" w16cid:durableId="13578316">
    <w:abstractNumId w:val="20"/>
  </w:num>
  <w:num w:numId="16" w16cid:durableId="1725834055">
    <w:abstractNumId w:val="19"/>
  </w:num>
  <w:num w:numId="17" w16cid:durableId="1660690433">
    <w:abstractNumId w:val="21"/>
  </w:num>
  <w:num w:numId="18" w16cid:durableId="1264260638">
    <w:abstractNumId w:val="2"/>
  </w:num>
  <w:num w:numId="19" w16cid:durableId="1870097751">
    <w:abstractNumId w:val="23"/>
  </w:num>
  <w:num w:numId="20" w16cid:durableId="84159081">
    <w:abstractNumId w:val="10"/>
  </w:num>
  <w:num w:numId="21" w16cid:durableId="840897771">
    <w:abstractNumId w:val="16"/>
  </w:num>
  <w:num w:numId="22" w16cid:durableId="1984770296">
    <w:abstractNumId w:val="3"/>
  </w:num>
  <w:num w:numId="23" w16cid:durableId="1942566118">
    <w:abstractNumId w:val="22"/>
  </w:num>
  <w:num w:numId="24" w16cid:durableId="9651623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embedTrueTypeFonts/>
  <w:proofState w:spelling="clean" w:grammar="clean"/>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D6A"/>
    <w:rsid w:val="0000121B"/>
    <w:rsid w:val="00002A1D"/>
    <w:rsid w:val="000233BF"/>
    <w:rsid w:val="00030119"/>
    <w:rsid w:val="00031721"/>
    <w:rsid w:val="00031BAE"/>
    <w:rsid w:val="000374C2"/>
    <w:rsid w:val="00040DD2"/>
    <w:rsid w:val="00045330"/>
    <w:rsid w:val="00054350"/>
    <w:rsid w:val="00061D9B"/>
    <w:rsid w:val="00061E57"/>
    <w:rsid w:val="00062744"/>
    <w:rsid w:val="000700EC"/>
    <w:rsid w:val="00070D90"/>
    <w:rsid w:val="00074A34"/>
    <w:rsid w:val="000805A0"/>
    <w:rsid w:val="000819E6"/>
    <w:rsid w:val="000852DE"/>
    <w:rsid w:val="00087B5C"/>
    <w:rsid w:val="00090C27"/>
    <w:rsid w:val="00092D34"/>
    <w:rsid w:val="00097639"/>
    <w:rsid w:val="00097B2D"/>
    <w:rsid w:val="000A15D8"/>
    <w:rsid w:val="000A2CD3"/>
    <w:rsid w:val="000A406F"/>
    <w:rsid w:val="000B0775"/>
    <w:rsid w:val="000B13EA"/>
    <w:rsid w:val="000B23CE"/>
    <w:rsid w:val="000B39D5"/>
    <w:rsid w:val="000B51A1"/>
    <w:rsid w:val="000B61BE"/>
    <w:rsid w:val="000B6E69"/>
    <w:rsid w:val="000B767A"/>
    <w:rsid w:val="000C0A40"/>
    <w:rsid w:val="000C1331"/>
    <w:rsid w:val="000C24B9"/>
    <w:rsid w:val="000C2BA8"/>
    <w:rsid w:val="000C63D5"/>
    <w:rsid w:val="000D47F6"/>
    <w:rsid w:val="000D5358"/>
    <w:rsid w:val="000D63CA"/>
    <w:rsid w:val="000E1C68"/>
    <w:rsid w:val="000E2FF9"/>
    <w:rsid w:val="000E4000"/>
    <w:rsid w:val="000E5ACC"/>
    <w:rsid w:val="000E5E53"/>
    <w:rsid w:val="000F6217"/>
    <w:rsid w:val="000F7B92"/>
    <w:rsid w:val="00101549"/>
    <w:rsid w:val="00105323"/>
    <w:rsid w:val="00107368"/>
    <w:rsid w:val="001114E7"/>
    <w:rsid w:val="00116481"/>
    <w:rsid w:val="001223F8"/>
    <w:rsid w:val="00123043"/>
    <w:rsid w:val="00126C98"/>
    <w:rsid w:val="001270F2"/>
    <w:rsid w:val="001272A9"/>
    <w:rsid w:val="00131D6A"/>
    <w:rsid w:val="001349C0"/>
    <w:rsid w:val="0013622F"/>
    <w:rsid w:val="00146E99"/>
    <w:rsid w:val="00147205"/>
    <w:rsid w:val="0015080A"/>
    <w:rsid w:val="00155778"/>
    <w:rsid w:val="001560BD"/>
    <w:rsid w:val="0016342B"/>
    <w:rsid w:val="001659FC"/>
    <w:rsid w:val="0016754A"/>
    <w:rsid w:val="0017080F"/>
    <w:rsid w:val="001735C9"/>
    <w:rsid w:val="00177CF3"/>
    <w:rsid w:val="001811F6"/>
    <w:rsid w:val="00182CED"/>
    <w:rsid w:val="0018334C"/>
    <w:rsid w:val="0019166F"/>
    <w:rsid w:val="001A0C05"/>
    <w:rsid w:val="001A413D"/>
    <w:rsid w:val="001A555C"/>
    <w:rsid w:val="001A7632"/>
    <w:rsid w:val="001B2374"/>
    <w:rsid w:val="001B5D1E"/>
    <w:rsid w:val="001B6641"/>
    <w:rsid w:val="001B7EFB"/>
    <w:rsid w:val="001C218F"/>
    <w:rsid w:val="001C21F9"/>
    <w:rsid w:val="001C2E6E"/>
    <w:rsid w:val="001C7B31"/>
    <w:rsid w:val="001D2D3F"/>
    <w:rsid w:val="001E3A46"/>
    <w:rsid w:val="001E7C39"/>
    <w:rsid w:val="001F0573"/>
    <w:rsid w:val="001F29D0"/>
    <w:rsid w:val="001F2FA1"/>
    <w:rsid w:val="001F62E2"/>
    <w:rsid w:val="00207A36"/>
    <w:rsid w:val="00207BDD"/>
    <w:rsid w:val="00212EAB"/>
    <w:rsid w:val="00214983"/>
    <w:rsid w:val="00216178"/>
    <w:rsid w:val="002232A4"/>
    <w:rsid w:val="002235BE"/>
    <w:rsid w:val="0022386C"/>
    <w:rsid w:val="002240A0"/>
    <w:rsid w:val="0022537A"/>
    <w:rsid w:val="00233DF7"/>
    <w:rsid w:val="00234FF5"/>
    <w:rsid w:val="00236646"/>
    <w:rsid w:val="0023742C"/>
    <w:rsid w:val="00243588"/>
    <w:rsid w:val="00243B35"/>
    <w:rsid w:val="0025006D"/>
    <w:rsid w:val="002513B1"/>
    <w:rsid w:val="00254EB3"/>
    <w:rsid w:val="00262415"/>
    <w:rsid w:val="0027309A"/>
    <w:rsid w:val="0027406D"/>
    <w:rsid w:val="0027549C"/>
    <w:rsid w:val="00275CF6"/>
    <w:rsid w:val="002765DC"/>
    <w:rsid w:val="0027671E"/>
    <w:rsid w:val="0027754D"/>
    <w:rsid w:val="00283B25"/>
    <w:rsid w:val="00285E99"/>
    <w:rsid w:val="00285F0D"/>
    <w:rsid w:val="00290082"/>
    <w:rsid w:val="00294393"/>
    <w:rsid w:val="00295B65"/>
    <w:rsid w:val="002A5DCC"/>
    <w:rsid w:val="002B3EB1"/>
    <w:rsid w:val="002B4554"/>
    <w:rsid w:val="002B63AC"/>
    <w:rsid w:val="002C20BC"/>
    <w:rsid w:val="002C2DF7"/>
    <w:rsid w:val="002C715A"/>
    <w:rsid w:val="002E33E3"/>
    <w:rsid w:val="002E5CA3"/>
    <w:rsid w:val="002E663B"/>
    <w:rsid w:val="002E6BA2"/>
    <w:rsid w:val="002F10C1"/>
    <w:rsid w:val="002F3069"/>
    <w:rsid w:val="002F5DEC"/>
    <w:rsid w:val="002F6053"/>
    <w:rsid w:val="00300764"/>
    <w:rsid w:val="00301CA1"/>
    <w:rsid w:val="003061FF"/>
    <w:rsid w:val="00306834"/>
    <w:rsid w:val="0030734F"/>
    <w:rsid w:val="003124DC"/>
    <w:rsid w:val="00317F1B"/>
    <w:rsid w:val="003203B8"/>
    <w:rsid w:val="0032148A"/>
    <w:rsid w:val="003221A0"/>
    <w:rsid w:val="00325182"/>
    <w:rsid w:val="00330E20"/>
    <w:rsid w:val="00332E64"/>
    <w:rsid w:val="00334454"/>
    <w:rsid w:val="00336BCF"/>
    <w:rsid w:val="0034076A"/>
    <w:rsid w:val="00340BAB"/>
    <w:rsid w:val="00345688"/>
    <w:rsid w:val="00347026"/>
    <w:rsid w:val="00351FD0"/>
    <w:rsid w:val="00362DD9"/>
    <w:rsid w:val="00375C5F"/>
    <w:rsid w:val="00376234"/>
    <w:rsid w:val="00377B76"/>
    <w:rsid w:val="00382176"/>
    <w:rsid w:val="00382C40"/>
    <w:rsid w:val="00383174"/>
    <w:rsid w:val="003837F2"/>
    <w:rsid w:val="0038575C"/>
    <w:rsid w:val="003866B4"/>
    <w:rsid w:val="00395246"/>
    <w:rsid w:val="003A20D1"/>
    <w:rsid w:val="003A73E6"/>
    <w:rsid w:val="003B3BC1"/>
    <w:rsid w:val="003B7F60"/>
    <w:rsid w:val="003D3B99"/>
    <w:rsid w:val="003D4552"/>
    <w:rsid w:val="003E3EA9"/>
    <w:rsid w:val="003F2761"/>
    <w:rsid w:val="003F2891"/>
    <w:rsid w:val="003F4C46"/>
    <w:rsid w:val="003F78F9"/>
    <w:rsid w:val="00403CF3"/>
    <w:rsid w:val="004048A6"/>
    <w:rsid w:val="004056A3"/>
    <w:rsid w:val="00413638"/>
    <w:rsid w:val="00421550"/>
    <w:rsid w:val="00422663"/>
    <w:rsid w:val="0042379E"/>
    <w:rsid w:val="004248BC"/>
    <w:rsid w:val="00431D9D"/>
    <w:rsid w:val="00432655"/>
    <w:rsid w:val="004443D1"/>
    <w:rsid w:val="00446729"/>
    <w:rsid w:val="0045436E"/>
    <w:rsid w:val="004603DF"/>
    <w:rsid w:val="00460BE8"/>
    <w:rsid w:val="004713DD"/>
    <w:rsid w:val="0047580B"/>
    <w:rsid w:val="0047600A"/>
    <w:rsid w:val="00476588"/>
    <w:rsid w:val="00476DAE"/>
    <w:rsid w:val="00486E4D"/>
    <w:rsid w:val="00490021"/>
    <w:rsid w:val="00491FFD"/>
    <w:rsid w:val="0049286E"/>
    <w:rsid w:val="00493782"/>
    <w:rsid w:val="00494EB3"/>
    <w:rsid w:val="004969FB"/>
    <w:rsid w:val="004A18CD"/>
    <w:rsid w:val="004A1AD6"/>
    <w:rsid w:val="004A66D9"/>
    <w:rsid w:val="004A67AF"/>
    <w:rsid w:val="004B3E85"/>
    <w:rsid w:val="004C6AC1"/>
    <w:rsid w:val="004D0090"/>
    <w:rsid w:val="004D08CE"/>
    <w:rsid w:val="004D2F05"/>
    <w:rsid w:val="004D349D"/>
    <w:rsid w:val="004D7A34"/>
    <w:rsid w:val="004D7E3F"/>
    <w:rsid w:val="004E2EF8"/>
    <w:rsid w:val="004E4BAA"/>
    <w:rsid w:val="004E4CB3"/>
    <w:rsid w:val="004E6787"/>
    <w:rsid w:val="004F3926"/>
    <w:rsid w:val="004F6975"/>
    <w:rsid w:val="00500F9C"/>
    <w:rsid w:val="00511693"/>
    <w:rsid w:val="0051271C"/>
    <w:rsid w:val="00521CAC"/>
    <w:rsid w:val="00521EF3"/>
    <w:rsid w:val="005241D2"/>
    <w:rsid w:val="00526161"/>
    <w:rsid w:val="00526A11"/>
    <w:rsid w:val="005301A6"/>
    <w:rsid w:val="0053112B"/>
    <w:rsid w:val="00531EA1"/>
    <w:rsid w:val="00536E0D"/>
    <w:rsid w:val="00545BE7"/>
    <w:rsid w:val="00553C53"/>
    <w:rsid w:val="005571EA"/>
    <w:rsid w:val="00560588"/>
    <w:rsid w:val="00570AF7"/>
    <w:rsid w:val="005716B3"/>
    <w:rsid w:val="00572DEE"/>
    <w:rsid w:val="00573CA4"/>
    <w:rsid w:val="00573F0E"/>
    <w:rsid w:val="005766E7"/>
    <w:rsid w:val="005901A8"/>
    <w:rsid w:val="0059527C"/>
    <w:rsid w:val="005969A2"/>
    <w:rsid w:val="00597452"/>
    <w:rsid w:val="005A0413"/>
    <w:rsid w:val="005A0D93"/>
    <w:rsid w:val="005A0FC7"/>
    <w:rsid w:val="005A11E4"/>
    <w:rsid w:val="005A35D5"/>
    <w:rsid w:val="005A4624"/>
    <w:rsid w:val="005B14B0"/>
    <w:rsid w:val="005B2208"/>
    <w:rsid w:val="005B5D6A"/>
    <w:rsid w:val="005C03C2"/>
    <w:rsid w:val="005C74F4"/>
    <w:rsid w:val="005D02B3"/>
    <w:rsid w:val="005D151D"/>
    <w:rsid w:val="005D2331"/>
    <w:rsid w:val="005D7114"/>
    <w:rsid w:val="005D7C5A"/>
    <w:rsid w:val="005D7ED9"/>
    <w:rsid w:val="005E064F"/>
    <w:rsid w:val="005E1CA5"/>
    <w:rsid w:val="005F0ADD"/>
    <w:rsid w:val="005F13B3"/>
    <w:rsid w:val="005F1B2A"/>
    <w:rsid w:val="005F1FB1"/>
    <w:rsid w:val="005F239F"/>
    <w:rsid w:val="00602CC1"/>
    <w:rsid w:val="0060546C"/>
    <w:rsid w:val="00605C7F"/>
    <w:rsid w:val="006079A4"/>
    <w:rsid w:val="00610330"/>
    <w:rsid w:val="0061066C"/>
    <w:rsid w:val="0061133D"/>
    <w:rsid w:val="006124B6"/>
    <w:rsid w:val="0061305E"/>
    <w:rsid w:val="00614E18"/>
    <w:rsid w:val="00614FC0"/>
    <w:rsid w:val="0062027B"/>
    <w:rsid w:val="00621926"/>
    <w:rsid w:val="006278AC"/>
    <w:rsid w:val="006346B2"/>
    <w:rsid w:val="00642499"/>
    <w:rsid w:val="00645D7A"/>
    <w:rsid w:val="00654B66"/>
    <w:rsid w:val="00655214"/>
    <w:rsid w:val="00655569"/>
    <w:rsid w:val="0066433E"/>
    <w:rsid w:val="00666EF9"/>
    <w:rsid w:val="00667519"/>
    <w:rsid w:val="0067104A"/>
    <w:rsid w:val="006728A4"/>
    <w:rsid w:val="006729CB"/>
    <w:rsid w:val="0067398D"/>
    <w:rsid w:val="006743F2"/>
    <w:rsid w:val="00677FEF"/>
    <w:rsid w:val="00684CBE"/>
    <w:rsid w:val="006908B7"/>
    <w:rsid w:val="00691F34"/>
    <w:rsid w:val="006922A5"/>
    <w:rsid w:val="00693404"/>
    <w:rsid w:val="006A0CA3"/>
    <w:rsid w:val="006A1EC0"/>
    <w:rsid w:val="006A5F42"/>
    <w:rsid w:val="006B6AAF"/>
    <w:rsid w:val="006C0264"/>
    <w:rsid w:val="006C0CA2"/>
    <w:rsid w:val="006C479B"/>
    <w:rsid w:val="006C5A87"/>
    <w:rsid w:val="006D197B"/>
    <w:rsid w:val="006E14E1"/>
    <w:rsid w:val="006E4683"/>
    <w:rsid w:val="006F5B3E"/>
    <w:rsid w:val="006F65A6"/>
    <w:rsid w:val="00700384"/>
    <w:rsid w:val="007035E9"/>
    <w:rsid w:val="0070439F"/>
    <w:rsid w:val="00704E94"/>
    <w:rsid w:val="007107EF"/>
    <w:rsid w:val="007115A0"/>
    <w:rsid w:val="00711E0F"/>
    <w:rsid w:val="00715FE5"/>
    <w:rsid w:val="007220C8"/>
    <w:rsid w:val="00722543"/>
    <w:rsid w:val="007258EB"/>
    <w:rsid w:val="007304FC"/>
    <w:rsid w:val="0073483F"/>
    <w:rsid w:val="007350D7"/>
    <w:rsid w:val="007355E5"/>
    <w:rsid w:val="00736C44"/>
    <w:rsid w:val="00740FE5"/>
    <w:rsid w:val="00746780"/>
    <w:rsid w:val="00747303"/>
    <w:rsid w:val="00747C46"/>
    <w:rsid w:val="00747D83"/>
    <w:rsid w:val="00755FC7"/>
    <w:rsid w:val="0077198E"/>
    <w:rsid w:val="00771DB6"/>
    <w:rsid w:val="00772120"/>
    <w:rsid w:val="00773B37"/>
    <w:rsid w:val="00776C42"/>
    <w:rsid w:val="00776FE8"/>
    <w:rsid w:val="007829DE"/>
    <w:rsid w:val="00786F26"/>
    <w:rsid w:val="00794B82"/>
    <w:rsid w:val="00796D67"/>
    <w:rsid w:val="007A0BE4"/>
    <w:rsid w:val="007A1652"/>
    <w:rsid w:val="007A4936"/>
    <w:rsid w:val="007A5D33"/>
    <w:rsid w:val="007A7521"/>
    <w:rsid w:val="007B093D"/>
    <w:rsid w:val="007B10A6"/>
    <w:rsid w:val="007B1220"/>
    <w:rsid w:val="007B42A8"/>
    <w:rsid w:val="007B671D"/>
    <w:rsid w:val="007B68DE"/>
    <w:rsid w:val="007C4672"/>
    <w:rsid w:val="007D0F71"/>
    <w:rsid w:val="007D1728"/>
    <w:rsid w:val="007D2E2F"/>
    <w:rsid w:val="007E0213"/>
    <w:rsid w:val="007E150A"/>
    <w:rsid w:val="007E2CE4"/>
    <w:rsid w:val="007E33DC"/>
    <w:rsid w:val="007E4B98"/>
    <w:rsid w:val="007E4D53"/>
    <w:rsid w:val="007E6C00"/>
    <w:rsid w:val="007F26FC"/>
    <w:rsid w:val="007F273C"/>
    <w:rsid w:val="007F307F"/>
    <w:rsid w:val="007F647F"/>
    <w:rsid w:val="007F6C04"/>
    <w:rsid w:val="00801D52"/>
    <w:rsid w:val="00803473"/>
    <w:rsid w:val="008119F3"/>
    <w:rsid w:val="00814242"/>
    <w:rsid w:val="0081673F"/>
    <w:rsid w:val="00817057"/>
    <w:rsid w:val="00820D97"/>
    <w:rsid w:val="00822B87"/>
    <w:rsid w:val="00823CB8"/>
    <w:rsid w:val="008316A8"/>
    <w:rsid w:val="008447B4"/>
    <w:rsid w:val="00844D9E"/>
    <w:rsid w:val="00847495"/>
    <w:rsid w:val="00847D6D"/>
    <w:rsid w:val="00856AF7"/>
    <w:rsid w:val="00863895"/>
    <w:rsid w:val="008669E2"/>
    <w:rsid w:val="0087157C"/>
    <w:rsid w:val="008741B7"/>
    <w:rsid w:val="008865F2"/>
    <w:rsid w:val="00890803"/>
    <w:rsid w:val="0089224A"/>
    <w:rsid w:val="00892ADF"/>
    <w:rsid w:val="00893B40"/>
    <w:rsid w:val="008A16F7"/>
    <w:rsid w:val="008A368A"/>
    <w:rsid w:val="008A5C50"/>
    <w:rsid w:val="008A5FFC"/>
    <w:rsid w:val="008A6295"/>
    <w:rsid w:val="008A6A90"/>
    <w:rsid w:val="008A721D"/>
    <w:rsid w:val="008B006F"/>
    <w:rsid w:val="008B475A"/>
    <w:rsid w:val="008B570B"/>
    <w:rsid w:val="008B596E"/>
    <w:rsid w:val="008B6715"/>
    <w:rsid w:val="008C200C"/>
    <w:rsid w:val="008D344B"/>
    <w:rsid w:val="008D61CA"/>
    <w:rsid w:val="008D7A78"/>
    <w:rsid w:val="008E1173"/>
    <w:rsid w:val="008E479C"/>
    <w:rsid w:val="008E63F1"/>
    <w:rsid w:val="008F0D96"/>
    <w:rsid w:val="008F0F6D"/>
    <w:rsid w:val="008F1212"/>
    <w:rsid w:val="008F2589"/>
    <w:rsid w:val="008F4EE7"/>
    <w:rsid w:val="008F6C3D"/>
    <w:rsid w:val="00902FAC"/>
    <w:rsid w:val="00911543"/>
    <w:rsid w:val="00911FB1"/>
    <w:rsid w:val="00912970"/>
    <w:rsid w:val="009157BB"/>
    <w:rsid w:val="009273AD"/>
    <w:rsid w:val="00930548"/>
    <w:rsid w:val="009325BA"/>
    <w:rsid w:val="00936012"/>
    <w:rsid w:val="009361B6"/>
    <w:rsid w:val="00942DB2"/>
    <w:rsid w:val="00945CF9"/>
    <w:rsid w:val="00946563"/>
    <w:rsid w:val="009517D7"/>
    <w:rsid w:val="009527D3"/>
    <w:rsid w:val="00963EA6"/>
    <w:rsid w:val="00965307"/>
    <w:rsid w:val="00966CE5"/>
    <w:rsid w:val="00966D27"/>
    <w:rsid w:val="009717FE"/>
    <w:rsid w:val="00975B8A"/>
    <w:rsid w:val="0097620A"/>
    <w:rsid w:val="009845BA"/>
    <w:rsid w:val="009929E0"/>
    <w:rsid w:val="009951E2"/>
    <w:rsid w:val="009A65B7"/>
    <w:rsid w:val="009A7C83"/>
    <w:rsid w:val="009B7B05"/>
    <w:rsid w:val="009C0A4C"/>
    <w:rsid w:val="009C320E"/>
    <w:rsid w:val="009C442D"/>
    <w:rsid w:val="009C7E77"/>
    <w:rsid w:val="009D6828"/>
    <w:rsid w:val="009E0662"/>
    <w:rsid w:val="009E09D2"/>
    <w:rsid w:val="009E31AD"/>
    <w:rsid w:val="009E481C"/>
    <w:rsid w:val="009E4C44"/>
    <w:rsid w:val="009E5B24"/>
    <w:rsid w:val="009E77F9"/>
    <w:rsid w:val="009F6574"/>
    <w:rsid w:val="00A02390"/>
    <w:rsid w:val="00A0275C"/>
    <w:rsid w:val="00A05684"/>
    <w:rsid w:val="00A067C8"/>
    <w:rsid w:val="00A12345"/>
    <w:rsid w:val="00A13FAF"/>
    <w:rsid w:val="00A16549"/>
    <w:rsid w:val="00A168C7"/>
    <w:rsid w:val="00A21806"/>
    <w:rsid w:val="00A21C86"/>
    <w:rsid w:val="00A22782"/>
    <w:rsid w:val="00A255A6"/>
    <w:rsid w:val="00A33E9C"/>
    <w:rsid w:val="00A422EA"/>
    <w:rsid w:val="00A428E7"/>
    <w:rsid w:val="00A4580D"/>
    <w:rsid w:val="00A45F20"/>
    <w:rsid w:val="00A50EF9"/>
    <w:rsid w:val="00A540D4"/>
    <w:rsid w:val="00A57394"/>
    <w:rsid w:val="00A61030"/>
    <w:rsid w:val="00A62788"/>
    <w:rsid w:val="00A72535"/>
    <w:rsid w:val="00A74F92"/>
    <w:rsid w:val="00A751F8"/>
    <w:rsid w:val="00A82679"/>
    <w:rsid w:val="00A82D81"/>
    <w:rsid w:val="00A84401"/>
    <w:rsid w:val="00A84E6B"/>
    <w:rsid w:val="00A858C2"/>
    <w:rsid w:val="00A86100"/>
    <w:rsid w:val="00A905B2"/>
    <w:rsid w:val="00A91DDF"/>
    <w:rsid w:val="00A950DA"/>
    <w:rsid w:val="00A956D2"/>
    <w:rsid w:val="00AA033A"/>
    <w:rsid w:val="00AA1DBE"/>
    <w:rsid w:val="00AA2181"/>
    <w:rsid w:val="00AA2EB7"/>
    <w:rsid w:val="00AA31D3"/>
    <w:rsid w:val="00AA65CE"/>
    <w:rsid w:val="00AB2489"/>
    <w:rsid w:val="00AB27DD"/>
    <w:rsid w:val="00AC1B1E"/>
    <w:rsid w:val="00AC1ED0"/>
    <w:rsid w:val="00AC4D26"/>
    <w:rsid w:val="00AD42ED"/>
    <w:rsid w:val="00AD43D5"/>
    <w:rsid w:val="00AD555B"/>
    <w:rsid w:val="00AD64BD"/>
    <w:rsid w:val="00AE65C5"/>
    <w:rsid w:val="00AF084C"/>
    <w:rsid w:val="00AF37B0"/>
    <w:rsid w:val="00AF43A2"/>
    <w:rsid w:val="00AF6D19"/>
    <w:rsid w:val="00B04020"/>
    <w:rsid w:val="00B114F7"/>
    <w:rsid w:val="00B2787C"/>
    <w:rsid w:val="00B30AA7"/>
    <w:rsid w:val="00B33FDA"/>
    <w:rsid w:val="00B35630"/>
    <w:rsid w:val="00B35EAC"/>
    <w:rsid w:val="00B4029C"/>
    <w:rsid w:val="00B41AA9"/>
    <w:rsid w:val="00B4394A"/>
    <w:rsid w:val="00B458EC"/>
    <w:rsid w:val="00B45E65"/>
    <w:rsid w:val="00B45EB7"/>
    <w:rsid w:val="00B5168F"/>
    <w:rsid w:val="00B520C3"/>
    <w:rsid w:val="00B54B95"/>
    <w:rsid w:val="00B54E3B"/>
    <w:rsid w:val="00B556D4"/>
    <w:rsid w:val="00B5633F"/>
    <w:rsid w:val="00B57FC5"/>
    <w:rsid w:val="00B61451"/>
    <w:rsid w:val="00B66B67"/>
    <w:rsid w:val="00B67029"/>
    <w:rsid w:val="00B72D0D"/>
    <w:rsid w:val="00B74DF3"/>
    <w:rsid w:val="00B75529"/>
    <w:rsid w:val="00B755B0"/>
    <w:rsid w:val="00B77273"/>
    <w:rsid w:val="00B77DEC"/>
    <w:rsid w:val="00B802F7"/>
    <w:rsid w:val="00B90496"/>
    <w:rsid w:val="00B908F5"/>
    <w:rsid w:val="00B92D25"/>
    <w:rsid w:val="00B946EA"/>
    <w:rsid w:val="00B95478"/>
    <w:rsid w:val="00B969C2"/>
    <w:rsid w:val="00B9706F"/>
    <w:rsid w:val="00B973CD"/>
    <w:rsid w:val="00BA13E5"/>
    <w:rsid w:val="00BA4795"/>
    <w:rsid w:val="00BA5A03"/>
    <w:rsid w:val="00BA7A0B"/>
    <w:rsid w:val="00BA7C87"/>
    <w:rsid w:val="00BB360C"/>
    <w:rsid w:val="00BB3E36"/>
    <w:rsid w:val="00BB6610"/>
    <w:rsid w:val="00BB7FE5"/>
    <w:rsid w:val="00BC0E9F"/>
    <w:rsid w:val="00BC1BE1"/>
    <w:rsid w:val="00BC1D45"/>
    <w:rsid w:val="00BC3042"/>
    <w:rsid w:val="00BC55F1"/>
    <w:rsid w:val="00BD14A3"/>
    <w:rsid w:val="00BE0A35"/>
    <w:rsid w:val="00BE476A"/>
    <w:rsid w:val="00BE4779"/>
    <w:rsid w:val="00BF0576"/>
    <w:rsid w:val="00BF1554"/>
    <w:rsid w:val="00BF22D3"/>
    <w:rsid w:val="00BF34C7"/>
    <w:rsid w:val="00BF58CF"/>
    <w:rsid w:val="00BF77E7"/>
    <w:rsid w:val="00C00CE6"/>
    <w:rsid w:val="00C03047"/>
    <w:rsid w:val="00C0720F"/>
    <w:rsid w:val="00C11EEA"/>
    <w:rsid w:val="00C122F4"/>
    <w:rsid w:val="00C1365E"/>
    <w:rsid w:val="00C1514C"/>
    <w:rsid w:val="00C15C02"/>
    <w:rsid w:val="00C160F6"/>
    <w:rsid w:val="00C207BD"/>
    <w:rsid w:val="00C2348E"/>
    <w:rsid w:val="00C257B1"/>
    <w:rsid w:val="00C277C6"/>
    <w:rsid w:val="00C27838"/>
    <w:rsid w:val="00C2799D"/>
    <w:rsid w:val="00C315DC"/>
    <w:rsid w:val="00C331FD"/>
    <w:rsid w:val="00C33DD9"/>
    <w:rsid w:val="00C3509B"/>
    <w:rsid w:val="00C3687F"/>
    <w:rsid w:val="00C36948"/>
    <w:rsid w:val="00C41E7D"/>
    <w:rsid w:val="00C436C6"/>
    <w:rsid w:val="00C4398C"/>
    <w:rsid w:val="00C44C23"/>
    <w:rsid w:val="00C44D9F"/>
    <w:rsid w:val="00C479E0"/>
    <w:rsid w:val="00C47DAA"/>
    <w:rsid w:val="00C520E8"/>
    <w:rsid w:val="00C534F9"/>
    <w:rsid w:val="00C56E5E"/>
    <w:rsid w:val="00C57760"/>
    <w:rsid w:val="00C60AE3"/>
    <w:rsid w:val="00C6323C"/>
    <w:rsid w:val="00C63A4D"/>
    <w:rsid w:val="00C64797"/>
    <w:rsid w:val="00C65BE6"/>
    <w:rsid w:val="00C6736E"/>
    <w:rsid w:val="00C71F05"/>
    <w:rsid w:val="00C746E3"/>
    <w:rsid w:val="00C832B9"/>
    <w:rsid w:val="00C83D56"/>
    <w:rsid w:val="00C90DAF"/>
    <w:rsid w:val="00C92FE7"/>
    <w:rsid w:val="00CA029F"/>
    <w:rsid w:val="00CA64CA"/>
    <w:rsid w:val="00CA709D"/>
    <w:rsid w:val="00CA75CE"/>
    <w:rsid w:val="00CA7693"/>
    <w:rsid w:val="00CB39B0"/>
    <w:rsid w:val="00CB78B3"/>
    <w:rsid w:val="00CC1ED2"/>
    <w:rsid w:val="00CC2E08"/>
    <w:rsid w:val="00CC4301"/>
    <w:rsid w:val="00CD2EE1"/>
    <w:rsid w:val="00CD3C7B"/>
    <w:rsid w:val="00CD7D0A"/>
    <w:rsid w:val="00CE71B4"/>
    <w:rsid w:val="00CF07E2"/>
    <w:rsid w:val="00CF673F"/>
    <w:rsid w:val="00D027D2"/>
    <w:rsid w:val="00D0353C"/>
    <w:rsid w:val="00D1204F"/>
    <w:rsid w:val="00D165BE"/>
    <w:rsid w:val="00D30285"/>
    <w:rsid w:val="00D3112C"/>
    <w:rsid w:val="00D335B8"/>
    <w:rsid w:val="00D3490C"/>
    <w:rsid w:val="00D35270"/>
    <w:rsid w:val="00D37FE6"/>
    <w:rsid w:val="00D41DC6"/>
    <w:rsid w:val="00D441C7"/>
    <w:rsid w:val="00D44C68"/>
    <w:rsid w:val="00D508C6"/>
    <w:rsid w:val="00D51836"/>
    <w:rsid w:val="00D521CD"/>
    <w:rsid w:val="00D55F46"/>
    <w:rsid w:val="00D56E6E"/>
    <w:rsid w:val="00D60139"/>
    <w:rsid w:val="00D617DE"/>
    <w:rsid w:val="00D62C3C"/>
    <w:rsid w:val="00D66045"/>
    <w:rsid w:val="00D70BDA"/>
    <w:rsid w:val="00D80881"/>
    <w:rsid w:val="00D85EB4"/>
    <w:rsid w:val="00D862E9"/>
    <w:rsid w:val="00D8653F"/>
    <w:rsid w:val="00D91276"/>
    <w:rsid w:val="00D95099"/>
    <w:rsid w:val="00D952D2"/>
    <w:rsid w:val="00D954C0"/>
    <w:rsid w:val="00D97AA2"/>
    <w:rsid w:val="00DA29AC"/>
    <w:rsid w:val="00DA4C1F"/>
    <w:rsid w:val="00DA6121"/>
    <w:rsid w:val="00DA66F0"/>
    <w:rsid w:val="00DA6EC5"/>
    <w:rsid w:val="00DB0DDB"/>
    <w:rsid w:val="00DB3CB5"/>
    <w:rsid w:val="00DB478F"/>
    <w:rsid w:val="00DB6428"/>
    <w:rsid w:val="00DB74BB"/>
    <w:rsid w:val="00DB7A1C"/>
    <w:rsid w:val="00DC0699"/>
    <w:rsid w:val="00DC5591"/>
    <w:rsid w:val="00DC5BCB"/>
    <w:rsid w:val="00DD1922"/>
    <w:rsid w:val="00DD3B54"/>
    <w:rsid w:val="00DD52A5"/>
    <w:rsid w:val="00DD608D"/>
    <w:rsid w:val="00DD7069"/>
    <w:rsid w:val="00DD72F1"/>
    <w:rsid w:val="00DE1D77"/>
    <w:rsid w:val="00DF02B2"/>
    <w:rsid w:val="00DF2C20"/>
    <w:rsid w:val="00DF375D"/>
    <w:rsid w:val="00DF4040"/>
    <w:rsid w:val="00E001D5"/>
    <w:rsid w:val="00E002D2"/>
    <w:rsid w:val="00E04AC2"/>
    <w:rsid w:val="00E12BAC"/>
    <w:rsid w:val="00E16752"/>
    <w:rsid w:val="00E22437"/>
    <w:rsid w:val="00E2344A"/>
    <w:rsid w:val="00E25BE6"/>
    <w:rsid w:val="00E31586"/>
    <w:rsid w:val="00E36807"/>
    <w:rsid w:val="00E4127F"/>
    <w:rsid w:val="00E4520D"/>
    <w:rsid w:val="00E46095"/>
    <w:rsid w:val="00E502F7"/>
    <w:rsid w:val="00E512ED"/>
    <w:rsid w:val="00E551DC"/>
    <w:rsid w:val="00E60F8C"/>
    <w:rsid w:val="00E61918"/>
    <w:rsid w:val="00E67AFB"/>
    <w:rsid w:val="00E67FC2"/>
    <w:rsid w:val="00E70502"/>
    <w:rsid w:val="00E71DF3"/>
    <w:rsid w:val="00E728F8"/>
    <w:rsid w:val="00E73016"/>
    <w:rsid w:val="00E755AD"/>
    <w:rsid w:val="00E76DFD"/>
    <w:rsid w:val="00E7769A"/>
    <w:rsid w:val="00E77952"/>
    <w:rsid w:val="00E77CD0"/>
    <w:rsid w:val="00E80965"/>
    <w:rsid w:val="00E81DF7"/>
    <w:rsid w:val="00E90EBB"/>
    <w:rsid w:val="00E93D2D"/>
    <w:rsid w:val="00E9646E"/>
    <w:rsid w:val="00EA190F"/>
    <w:rsid w:val="00EA1E4D"/>
    <w:rsid w:val="00EA303A"/>
    <w:rsid w:val="00EA5A55"/>
    <w:rsid w:val="00EA5BC3"/>
    <w:rsid w:val="00EB3D5B"/>
    <w:rsid w:val="00EB7FCF"/>
    <w:rsid w:val="00EC1FC2"/>
    <w:rsid w:val="00EC27CD"/>
    <w:rsid w:val="00EC444C"/>
    <w:rsid w:val="00ED1EEE"/>
    <w:rsid w:val="00ED277A"/>
    <w:rsid w:val="00ED348F"/>
    <w:rsid w:val="00ED3ED6"/>
    <w:rsid w:val="00ED78F4"/>
    <w:rsid w:val="00EE2FAE"/>
    <w:rsid w:val="00EE30F4"/>
    <w:rsid w:val="00EE474C"/>
    <w:rsid w:val="00EE7CC0"/>
    <w:rsid w:val="00EF0C38"/>
    <w:rsid w:val="00EF1072"/>
    <w:rsid w:val="00EF4224"/>
    <w:rsid w:val="00F10550"/>
    <w:rsid w:val="00F16DF3"/>
    <w:rsid w:val="00F17739"/>
    <w:rsid w:val="00F2070D"/>
    <w:rsid w:val="00F30275"/>
    <w:rsid w:val="00F331A2"/>
    <w:rsid w:val="00F37434"/>
    <w:rsid w:val="00F404C2"/>
    <w:rsid w:val="00F406D0"/>
    <w:rsid w:val="00F506F8"/>
    <w:rsid w:val="00F53395"/>
    <w:rsid w:val="00F53A20"/>
    <w:rsid w:val="00F54A1A"/>
    <w:rsid w:val="00F55800"/>
    <w:rsid w:val="00F5744E"/>
    <w:rsid w:val="00F6138C"/>
    <w:rsid w:val="00F65517"/>
    <w:rsid w:val="00F706C1"/>
    <w:rsid w:val="00F74B27"/>
    <w:rsid w:val="00F76655"/>
    <w:rsid w:val="00F8257A"/>
    <w:rsid w:val="00F825FC"/>
    <w:rsid w:val="00F861E8"/>
    <w:rsid w:val="00F87B0C"/>
    <w:rsid w:val="00F94A69"/>
    <w:rsid w:val="00F94ECF"/>
    <w:rsid w:val="00F95D4B"/>
    <w:rsid w:val="00F9735E"/>
    <w:rsid w:val="00FA48FF"/>
    <w:rsid w:val="00FB14A0"/>
    <w:rsid w:val="00FB1DE3"/>
    <w:rsid w:val="00FB1E4B"/>
    <w:rsid w:val="00FB29B4"/>
    <w:rsid w:val="00FB39BC"/>
    <w:rsid w:val="00FB4D76"/>
    <w:rsid w:val="00FB7A78"/>
    <w:rsid w:val="00FC36A1"/>
    <w:rsid w:val="00FC4BB8"/>
    <w:rsid w:val="00FD0093"/>
    <w:rsid w:val="00FD3329"/>
    <w:rsid w:val="00FD72D1"/>
    <w:rsid w:val="00FE0BAF"/>
    <w:rsid w:val="00FE1CE2"/>
    <w:rsid w:val="00FE4550"/>
    <w:rsid w:val="00FE5979"/>
    <w:rsid w:val="00FF6F88"/>
    <w:rsid w:val="042BC3D6"/>
    <w:rsid w:val="0488842E"/>
    <w:rsid w:val="051B4125"/>
    <w:rsid w:val="08097B44"/>
    <w:rsid w:val="081C6492"/>
    <w:rsid w:val="09E0E3B8"/>
    <w:rsid w:val="0AE7878E"/>
    <w:rsid w:val="0C1BE847"/>
    <w:rsid w:val="0D36992C"/>
    <w:rsid w:val="0DB67242"/>
    <w:rsid w:val="0E165E7A"/>
    <w:rsid w:val="0E39CE3D"/>
    <w:rsid w:val="0E429388"/>
    <w:rsid w:val="0EA105C3"/>
    <w:rsid w:val="1334F842"/>
    <w:rsid w:val="15BDC54B"/>
    <w:rsid w:val="16309CF3"/>
    <w:rsid w:val="16832713"/>
    <w:rsid w:val="16C3D996"/>
    <w:rsid w:val="18A7DB9F"/>
    <w:rsid w:val="1A467735"/>
    <w:rsid w:val="1A7088A9"/>
    <w:rsid w:val="1AEFFD38"/>
    <w:rsid w:val="1B98B62F"/>
    <w:rsid w:val="1C44938E"/>
    <w:rsid w:val="1DA681E1"/>
    <w:rsid w:val="1DCD1813"/>
    <w:rsid w:val="1E3A0A9A"/>
    <w:rsid w:val="1E77C90A"/>
    <w:rsid w:val="20DF7111"/>
    <w:rsid w:val="217824EE"/>
    <w:rsid w:val="2214974B"/>
    <w:rsid w:val="24217E5B"/>
    <w:rsid w:val="258A1C98"/>
    <w:rsid w:val="25D0C002"/>
    <w:rsid w:val="2728AF31"/>
    <w:rsid w:val="293A6768"/>
    <w:rsid w:val="2B718BB0"/>
    <w:rsid w:val="2BABB6B3"/>
    <w:rsid w:val="2D67D834"/>
    <w:rsid w:val="2EAFCD3A"/>
    <w:rsid w:val="2EB9BB50"/>
    <w:rsid w:val="2FE79FFF"/>
    <w:rsid w:val="3056F84B"/>
    <w:rsid w:val="30696BD7"/>
    <w:rsid w:val="307C540F"/>
    <w:rsid w:val="321E7755"/>
    <w:rsid w:val="3256BD95"/>
    <w:rsid w:val="32705F8A"/>
    <w:rsid w:val="34BDB52F"/>
    <w:rsid w:val="35A14759"/>
    <w:rsid w:val="35E59D8A"/>
    <w:rsid w:val="3862E2DE"/>
    <w:rsid w:val="394A0A0A"/>
    <w:rsid w:val="396A510D"/>
    <w:rsid w:val="39A447BA"/>
    <w:rsid w:val="3AF5C9EE"/>
    <w:rsid w:val="3BBE92D0"/>
    <w:rsid w:val="3BCB32F9"/>
    <w:rsid w:val="3BCE8246"/>
    <w:rsid w:val="3C0C1670"/>
    <w:rsid w:val="3D1505B0"/>
    <w:rsid w:val="3E7D70FC"/>
    <w:rsid w:val="3E8EDEF2"/>
    <w:rsid w:val="3EC68F20"/>
    <w:rsid w:val="3F0E118A"/>
    <w:rsid w:val="3F14A2E6"/>
    <w:rsid w:val="3F9FB973"/>
    <w:rsid w:val="4137A2B9"/>
    <w:rsid w:val="4243CE45"/>
    <w:rsid w:val="434D8EE6"/>
    <w:rsid w:val="43B49161"/>
    <w:rsid w:val="4565921F"/>
    <w:rsid w:val="491A77A5"/>
    <w:rsid w:val="494B3294"/>
    <w:rsid w:val="49788F2E"/>
    <w:rsid w:val="499DAFF5"/>
    <w:rsid w:val="49EBA4A1"/>
    <w:rsid w:val="4A6D2EBA"/>
    <w:rsid w:val="4BB98617"/>
    <w:rsid w:val="4C91E358"/>
    <w:rsid w:val="4D1AF374"/>
    <w:rsid w:val="4DA6469F"/>
    <w:rsid w:val="4EC8AC7D"/>
    <w:rsid w:val="4F3A964C"/>
    <w:rsid w:val="53044F6E"/>
    <w:rsid w:val="55110A09"/>
    <w:rsid w:val="55BB8431"/>
    <w:rsid w:val="57F1B923"/>
    <w:rsid w:val="585B22B8"/>
    <w:rsid w:val="58773B2D"/>
    <w:rsid w:val="5902F25A"/>
    <w:rsid w:val="591646E2"/>
    <w:rsid w:val="5A3F69CC"/>
    <w:rsid w:val="5BC7BA65"/>
    <w:rsid w:val="5BDB5DF1"/>
    <w:rsid w:val="5C1A1864"/>
    <w:rsid w:val="5C749A74"/>
    <w:rsid w:val="5C94AB0C"/>
    <w:rsid w:val="5D430A20"/>
    <w:rsid w:val="5E839204"/>
    <w:rsid w:val="5F04114F"/>
    <w:rsid w:val="5F1055FB"/>
    <w:rsid w:val="5FFB22AF"/>
    <w:rsid w:val="60700631"/>
    <w:rsid w:val="6072C337"/>
    <w:rsid w:val="617E0DAF"/>
    <w:rsid w:val="61FF3B0D"/>
    <w:rsid w:val="633A5A9D"/>
    <w:rsid w:val="637EA087"/>
    <w:rsid w:val="6444DA1C"/>
    <w:rsid w:val="65A30F69"/>
    <w:rsid w:val="662602A6"/>
    <w:rsid w:val="68364EA8"/>
    <w:rsid w:val="69A0B2C6"/>
    <w:rsid w:val="6B2E81B5"/>
    <w:rsid w:val="6BB26587"/>
    <w:rsid w:val="6C98152D"/>
    <w:rsid w:val="6E444B41"/>
    <w:rsid w:val="72807297"/>
    <w:rsid w:val="72D5251B"/>
    <w:rsid w:val="7399D114"/>
    <w:rsid w:val="74FB97B1"/>
    <w:rsid w:val="7797B1CF"/>
    <w:rsid w:val="7B21C829"/>
    <w:rsid w:val="7C1A7140"/>
    <w:rsid w:val="7C9FB3A4"/>
    <w:rsid w:val="7CF12325"/>
    <w:rsid w:val="7D6D1D5B"/>
    <w:rsid w:val="7E237BE4"/>
    <w:rsid w:val="7F20665F"/>
    <w:rsid w:val="7F88B57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C1C0D"/>
  <w15:chartTrackingRefBased/>
  <w15:docId w15:val="{FD953A20-72E6-CF47-B6C0-BA9671112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0AE3"/>
    <w:rPr>
      <w:color w:val="000000" w:themeColor="text1"/>
      <w:sz w:val="22"/>
    </w:rPr>
  </w:style>
  <w:style w:type="paragraph" w:styleId="Heading1">
    <w:name w:val="heading 1"/>
    <w:next w:val="Normal"/>
    <w:link w:val="Heading1Char"/>
    <w:uiPriority w:val="9"/>
    <w:qFormat/>
    <w:rsid w:val="004D2F05"/>
    <w:pPr>
      <w:keepNext/>
      <w:keepLines/>
      <w:spacing w:after="0" w:line="240" w:lineRule="auto"/>
      <w:outlineLvl w:val="0"/>
    </w:pPr>
    <w:rPr>
      <w:rFonts w:ascii="Times New Roman" w:eastAsiaTheme="majorEastAsia" w:hAnsi="Times New Roman" w:cs="Times New Roman"/>
      <w:color w:val="32006E" w:themeColor="text2"/>
      <w:sz w:val="52"/>
      <w:szCs w:val="52"/>
      <w:lang w:eastAsia="en-US"/>
    </w:rPr>
  </w:style>
  <w:style w:type="paragraph" w:styleId="Heading2">
    <w:name w:val="heading 2"/>
    <w:next w:val="Normal"/>
    <w:link w:val="Heading2Char"/>
    <w:uiPriority w:val="9"/>
    <w:qFormat/>
    <w:rsid w:val="004D2F05"/>
    <w:pPr>
      <w:keepNext/>
      <w:keepLines/>
      <w:spacing w:before="360" w:after="120"/>
      <w:outlineLvl w:val="1"/>
    </w:pPr>
    <w:rPr>
      <w:rFonts w:ascii="Times New Roman" w:eastAsiaTheme="majorEastAsia" w:hAnsi="Times New Roman" w:cs="Times New Roman"/>
      <w:color w:val="32006E" w:themeColor="text2"/>
      <w:sz w:val="36"/>
      <w:szCs w:val="36"/>
    </w:rPr>
  </w:style>
  <w:style w:type="paragraph" w:styleId="Heading3">
    <w:name w:val="heading 3"/>
    <w:next w:val="Normal"/>
    <w:link w:val="Heading3Char"/>
    <w:uiPriority w:val="9"/>
    <w:qFormat/>
    <w:rsid w:val="00002A1D"/>
    <w:pPr>
      <w:keepNext/>
      <w:keepLines/>
      <w:spacing w:before="160" w:after="80"/>
      <w:outlineLvl w:val="2"/>
    </w:pPr>
    <w:rPr>
      <w:rFonts w:ascii="Encode Sans Normal Light" w:eastAsiaTheme="majorEastAsia" w:hAnsi="Encode Sans Normal Light" w:cstheme="majorBidi"/>
      <w:color w:val="4B2E83" w:themeColor="accent1"/>
      <w:spacing w:val="20"/>
      <w:sz w:val="28"/>
      <w:szCs w:val="28"/>
    </w:rPr>
  </w:style>
  <w:style w:type="paragraph" w:styleId="Heading4">
    <w:name w:val="heading 4"/>
    <w:next w:val="Normal"/>
    <w:link w:val="Heading4Char"/>
    <w:uiPriority w:val="9"/>
    <w:semiHidden/>
    <w:qFormat/>
    <w:rsid w:val="008B570B"/>
    <w:pPr>
      <w:keepNext/>
      <w:keepLines/>
      <w:spacing w:before="80" w:after="40"/>
      <w:outlineLvl w:val="3"/>
    </w:pPr>
    <w:rPr>
      <w:rFonts w:eastAsiaTheme="majorEastAsia" w:cstheme="majorBidi"/>
      <w:i/>
      <w:iCs/>
      <w:color w:val="382261" w:themeColor="accent1" w:themeShade="BF"/>
      <w:sz w:val="22"/>
    </w:rPr>
  </w:style>
  <w:style w:type="paragraph" w:styleId="Heading5">
    <w:name w:val="heading 5"/>
    <w:basedOn w:val="Normal"/>
    <w:next w:val="Normal"/>
    <w:link w:val="Heading5Char"/>
    <w:uiPriority w:val="9"/>
    <w:semiHidden/>
    <w:unhideWhenUsed/>
    <w:qFormat/>
    <w:rsid w:val="00131D6A"/>
    <w:pPr>
      <w:keepNext/>
      <w:keepLines/>
      <w:spacing w:before="80" w:after="40"/>
      <w:outlineLvl w:val="4"/>
    </w:pPr>
    <w:rPr>
      <w:rFonts w:eastAsiaTheme="majorEastAsia" w:cstheme="majorBidi"/>
      <w:color w:val="382261" w:themeColor="accent1" w:themeShade="BF"/>
    </w:rPr>
  </w:style>
  <w:style w:type="paragraph" w:styleId="Heading6">
    <w:name w:val="heading 6"/>
    <w:basedOn w:val="Normal"/>
    <w:next w:val="Normal"/>
    <w:link w:val="Heading6Char"/>
    <w:uiPriority w:val="9"/>
    <w:semiHidden/>
    <w:unhideWhenUsed/>
    <w:qFormat/>
    <w:rsid w:val="00131D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31D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31D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31D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4D9F"/>
    <w:rPr>
      <w:rFonts w:ascii="Times New Roman" w:eastAsiaTheme="majorEastAsia" w:hAnsi="Times New Roman" w:cs="Times New Roman"/>
      <w:color w:val="32006E" w:themeColor="text2"/>
      <w:sz w:val="52"/>
      <w:szCs w:val="52"/>
      <w:lang w:eastAsia="en-US"/>
    </w:rPr>
  </w:style>
  <w:style w:type="character" w:customStyle="1" w:styleId="Heading2Char">
    <w:name w:val="Heading 2 Char"/>
    <w:basedOn w:val="DefaultParagraphFont"/>
    <w:link w:val="Heading2"/>
    <w:uiPriority w:val="9"/>
    <w:rsid w:val="004048A6"/>
    <w:rPr>
      <w:rFonts w:ascii="Times New Roman" w:eastAsiaTheme="majorEastAsia" w:hAnsi="Times New Roman" w:cs="Times New Roman"/>
      <w:color w:val="32006E" w:themeColor="text2"/>
      <w:sz w:val="36"/>
      <w:szCs w:val="36"/>
    </w:rPr>
  </w:style>
  <w:style w:type="character" w:customStyle="1" w:styleId="Heading3Char">
    <w:name w:val="Heading 3 Char"/>
    <w:basedOn w:val="DefaultParagraphFont"/>
    <w:link w:val="Heading3"/>
    <w:uiPriority w:val="9"/>
    <w:rsid w:val="00002A1D"/>
    <w:rPr>
      <w:rFonts w:ascii="Encode Sans Normal Light" w:eastAsiaTheme="majorEastAsia" w:hAnsi="Encode Sans Normal Light" w:cstheme="majorBidi"/>
      <w:color w:val="4B2E83" w:themeColor="accent1"/>
      <w:spacing w:val="20"/>
      <w:sz w:val="28"/>
      <w:szCs w:val="28"/>
    </w:rPr>
  </w:style>
  <w:style w:type="character" w:customStyle="1" w:styleId="Heading4Char">
    <w:name w:val="Heading 4 Char"/>
    <w:basedOn w:val="DefaultParagraphFont"/>
    <w:link w:val="Heading4"/>
    <w:uiPriority w:val="9"/>
    <w:semiHidden/>
    <w:rsid w:val="00C60AE3"/>
    <w:rPr>
      <w:rFonts w:eastAsiaTheme="majorEastAsia" w:cstheme="majorBidi"/>
      <w:i/>
      <w:iCs/>
      <w:color w:val="382261" w:themeColor="accent1" w:themeShade="BF"/>
      <w:sz w:val="22"/>
    </w:rPr>
  </w:style>
  <w:style w:type="character" w:customStyle="1" w:styleId="Heading5Char">
    <w:name w:val="Heading 5 Char"/>
    <w:basedOn w:val="DefaultParagraphFont"/>
    <w:link w:val="Heading5"/>
    <w:uiPriority w:val="9"/>
    <w:semiHidden/>
    <w:rsid w:val="00131D6A"/>
    <w:rPr>
      <w:rFonts w:eastAsiaTheme="majorEastAsia" w:cstheme="majorBidi"/>
      <w:color w:val="382261" w:themeColor="accent1" w:themeShade="BF"/>
    </w:rPr>
  </w:style>
  <w:style w:type="character" w:customStyle="1" w:styleId="Heading6Char">
    <w:name w:val="Heading 6 Char"/>
    <w:basedOn w:val="DefaultParagraphFont"/>
    <w:link w:val="Heading6"/>
    <w:uiPriority w:val="9"/>
    <w:semiHidden/>
    <w:rsid w:val="00131D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31D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31D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31D6A"/>
    <w:rPr>
      <w:rFonts w:eastAsiaTheme="majorEastAsia" w:cstheme="majorBidi"/>
      <w:color w:val="272727" w:themeColor="text1" w:themeTint="D8"/>
    </w:rPr>
  </w:style>
  <w:style w:type="paragraph" w:styleId="Title">
    <w:name w:val="Title"/>
    <w:basedOn w:val="Normal"/>
    <w:next w:val="Normal"/>
    <w:link w:val="TitleChar"/>
    <w:uiPriority w:val="10"/>
    <w:semiHidden/>
    <w:rsid w:val="00131D6A"/>
    <w:pPr>
      <w:spacing w:after="80" w:line="240" w:lineRule="auto"/>
      <w:contextualSpacing/>
    </w:pPr>
    <w:rPr>
      <w:rFonts w:asciiTheme="majorHAnsi" w:eastAsiaTheme="majorEastAsia" w:hAnsiTheme="majorHAnsi" w:cstheme="majorBidi"/>
      <w:caps/>
      <w:color w:val="32006E" w:themeColor="text2"/>
      <w:spacing w:val="-10"/>
      <w:kern w:val="28"/>
      <w:sz w:val="56"/>
      <w:szCs w:val="56"/>
    </w:rPr>
  </w:style>
  <w:style w:type="character" w:customStyle="1" w:styleId="TitleChar">
    <w:name w:val="Title Char"/>
    <w:basedOn w:val="DefaultParagraphFont"/>
    <w:link w:val="Title"/>
    <w:uiPriority w:val="10"/>
    <w:semiHidden/>
    <w:rsid w:val="00CC1ED2"/>
    <w:rPr>
      <w:rFonts w:asciiTheme="majorHAnsi" w:eastAsiaTheme="majorEastAsia" w:hAnsiTheme="majorHAnsi" w:cstheme="majorBidi"/>
      <w:caps/>
      <w:color w:val="32006E" w:themeColor="text2"/>
      <w:spacing w:val="-10"/>
      <w:kern w:val="28"/>
      <w:sz w:val="56"/>
      <w:szCs w:val="56"/>
    </w:rPr>
  </w:style>
  <w:style w:type="paragraph" w:styleId="Subtitle">
    <w:name w:val="Subtitle"/>
    <w:next w:val="Normal"/>
    <w:link w:val="SubtitleChar"/>
    <w:uiPriority w:val="11"/>
    <w:qFormat/>
    <w:rsid w:val="005A11E4"/>
    <w:pPr>
      <w:numPr>
        <w:ilvl w:val="1"/>
      </w:numPr>
      <w:spacing w:before="120" w:after="0"/>
    </w:pPr>
    <w:rPr>
      <w:rFonts w:ascii="Uni Sans Regular" w:eastAsiaTheme="majorEastAsia" w:hAnsi="Uni Sans Regular" w:cstheme="majorBidi"/>
      <w:color w:val="32006E" w:themeColor="text2"/>
      <w:spacing w:val="15"/>
      <w:sz w:val="28"/>
      <w:szCs w:val="28"/>
    </w:rPr>
  </w:style>
  <w:style w:type="character" w:customStyle="1" w:styleId="SubtitleChar">
    <w:name w:val="Subtitle Char"/>
    <w:basedOn w:val="DefaultParagraphFont"/>
    <w:link w:val="Subtitle"/>
    <w:uiPriority w:val="11"/>
    <w:rsid w:val="005A11E4"/>
    <w:rPr>
      <w:rFonts w:ascii="Uni Sans Regular" w:eastAsiaTheme="majorEastAsia" w:hAnsi="Uni Sans Regular" w:cstheme="majorBidi"/>
      <w:color w:val="32006E" w:themeColor="text2"/>
      <w:spacing w:val="15"/>
      <w:sz w:val="28"/>
      <w:szCs w:val="28"/>
    </w:rPr>
  </w:style>
  <w:style w:type="paragraph" w:styleId="Quote">
    <w:name w:val="Quote"/>
    <w:next w:val="Normal"/>
    <w:link w:val="QuoteChar"/>
    <w:uiPriority w:val="29"/>
    <w:qFormat/>
    <w:rsid w:val="000A406F"/>
    <w:pPr>
      <w:spacing w:before="360"/>
      <w:ind w:left="1008" w:right="1008"/>
      <w:jc w:val="center"/>
    </w:pPr>
    <w:rPr>
      <w:rFonts w:ascii="Open Sans Light" w:hAnsi="Open Sans Light"/>
      <w:iCs/>
      <w:color w:val="4B2E83" w:themeColor="accent1"/>
      <w:sz w:val="26"/>
    </w:rPr>
  </w:style>
  <w:style w:type="character" w:customStyle="1" w:styleId="QuoteChar">
    <w:name w:val="Quote Char"/>
    <w:basedOn w:val="DefaultParagraphFont"/>
    <w:link w:val="Quote"/>
    <w:uiPriority w:val="29"/>
    <w:rsid w:val="000A406F"/>
    <w:rPr>
      <w:rFonts w:ascii="Open Sans Light" w:hAnsi="Open Sans Light"/>
      <w:iCs/>
      <w:color w:val="4B2E83" w:themeColor="accent1"/>
      <w:sz w:val="26"/>
    </w:rPr>
  </w:style>
  <w:style w:type="paragraph" w:styleId="ListParagraph">
    <w:name w:val="List Paragraph"/>
    <w:basedOn w:val="Normal"/>
    <w:uiPriority w:val="34"/>
    <w:qFormat/>
    <w:rsid w:val="00131D6A"/>
    <w:pPr>
      <w:ind w:left="720"/>
      <w:contextualSpacing/>
    </w:pPr>
  </w:style>
  <w:style w:type="character" w:styleId="IntenseEmphasis">
    <w:name w:val="Intense Emphasis"/>
    <w:basedOn w:val="DefaultParagraphFont"/>
    <w:uiPriority w:val="21"/>
    <w:qFormat/>
    <w:rsid w:val="004048A6"/>
    <w:rPr>
      <w:i/>
      <w:iCs/>
      <w:color w:val="4B2E83" w:themeColor="accent1"/>
    </w:rPr>
  </w:style>
  <w:style w:type="paragraph" w:styleId="IntenseQuote">
    <w:name w:val="Intense Quote"/>
    <w:basedOn w:val="Normal"/>
    <w:next w:val="Normal"/>
    <w:link w:val="IntenseQuoteChar"/>
    <w:uiPriority w:val="30"/>
    <w:semiHidden/>
    <w:qFormat/>
    <w:rsid w:val="00131D6A"/>
    <w:pPr>
      <w:pBdr>
        <w:top w:val="single" w:sz="4" w:space="10" w:color="382261" w:themeColor="accent1" w:themeShade="BF"/>
        <w:bottom w:val="single" w:sz="4" w:space="10" w:color="382261" w:themeColor="accent1" w:themeShade="BF"/>
      </w:pBdr>
      <w:spacing w:before="360" w:after="360"/>
      <w:ind w:left="864" w:right="864"/>
      <w:jc w:val="center"/>
    </w:pPr>
    <w:rPr>
      <w:i/>
      <w:iCs/>
      <w:color w:val="382261" w:themeColor="accent1" w:themeShade="BF"/>
    </w:rPr>
  </w:style>
  <w:style w:type="character" w:customStyle="1" w:styleId="IntenseQuoteChar">
    <w:name w:val="Intense Quote Char"/>
    <w:basedOn w:val="DefaultParagraphFont"/>
    <w:link w:val="IntenseQuote"/>
    <w:uiPriority w:val="30"/>
    <w:semiHidden/>
    <w:rsid w:val="00CC1ED2"/>
    <w:rPr>
      <w:i/>
      <w:iCs/>
      <w:color w:val="382261" w:themeColor="accent1" w:themeShade="BF"/>
    </w:rPr>
  </w:style>
  <w:style w:type="character" w:styleId="IntenseReference">
    <w:name w:val="Intense Reference"/>
    <w:basedOn w:val="DefaultParagraphFont"/>
    <w:uiPriority w:val="32"/>
    <w:semiHidden/>
    <w:qFormat/>
    <w:rsid w:val="00131D6A"/>
    <w:rPr>
      <w:b/>
      <w:bCs/>
      <w:smallCaps/>
      <w:color w:val="382261" w:themeColor="accent1" w:themeShade="BF"/>
      <w:spacing w:val="5"/>
    </w:rPr>
  </w:style>
  <w:style w:type="paragraph" w:styleId="NoSpacing">
    <w:name w:val="No Spacing"/>
    <w:basedOn w:val="Normal"/>
    <w:uiPriority w:val="1"/>
    <w:qFormat/>
    <w:rsid w:val="00B66B67"/>
    <w:pPr>
      <w:spacing w:after="0" w:line="240" w:lineRule="auto"/>
    </w:pPr>
  </w:style>
  <w:style w:type="character" w:styleId="SubtleEmphasis">
    <w:name w:val="Subtle Emphasis"/>
    <w:basedOn w:val="DefaultParagraphFont"/>
    <w:uiPriority w:val="19"/>
    <w:qFormat/>
    <w:rsid w:val="004048A6"/>
    <w:rPr>
      <w:i/>
      <w:iCs/>
      <w:color w:val="7F7F7F" w:themeColor="text1" w:themeTint="80"/>
    </w:rPr>
  </w:style>
  <w:style w:type="character" w:styleId="Emphasis">
    <w:name w:val="Emphasis"/>
    <w:basedOn w:val="DefaultParagraphFont"/>
    <w:uiPriority w:val="20"/>
    <w:qFormat/>
    <w:rsid w:val="00B66B67"/>
    <w:rPr>
      <w:i/>
      <w:iCs/>
    </w:rPr>
  </w:style>
  <w:style w:type="character" w:styleId="Strong">
    <w:name w:val="Strong"/>
    <w:basedOn w:val="DefaultParagraphFont"/>
    <w:uiPriority w:val="22"/>
    <w:qFormat/>
    <w:rsid w:val="00B66B67"/>
    <w:rPr>
      <w:b/>
      <w:bCs/>
    </w:rPr>
  </w:style>
  <w:style w:type="character" w:styleId="SubtleReference">
    <w:name w:val="Subtle Reference"/>
    <w:basedOn w:val="DefaultParagraphFont"/>
    <w:uiPriority w:val="31"/>
    <w:semiHidden/>
    <w:qFormat/>
    <w:rsid w:val="00B66B67"/>
    <w:rPr>
      <w:smallCaps/>
      <w:color w:val="5A5A5A" w:themeColor="text1" w:themeTint="A5"/>
    </w:rPr>
  </w:style>
  <w:style w:type="paragraph" w:styleId="Caption">
    <w:name w:val="caption"/>
    <w:next w:val="Normal"/>
    <w:uiPriority w:val="35"/>
    <w:qFormat/>
    <w:rsid w:val="00C56E5E"/>
    <w:pPr>
      <w:spacing w:after="360" w:line="264" w:lineRule="auto"/>
    </w:pPr>
    <w:rPr>
      <w:i/>
      <w:iCs/>
      <w:color w:val="32006E" w:themeColor="text2"/>
      <w:sz w:val="18"/>
      <w:szCs w:val="18"/>
    </w:rPr>
  </w:style>
  <w:style w:type="paragraph" w:customStyle="1" w:styleId="QuoteAuthor">
    <w:name w:val="Quote Author"/>
    <w:basedOn w:val="Quote"/>
    <w:next w:val="Normal"/>
    <w:uiPriority w:val="29"/>
    <w:qFormat/>
    <w:rsid w:val="001E3A46"/>
    <w:pPr>
      <w:spacing w:before="120" w:after="360"/>
      <w:jc w:val="right"/>
    </w:pPr>
  </w:style>
  <w:style w:type="paragraph" w:styleId="Header">
    <w:name w:val="header"/>
    <w:basedOn w:val="Normal"/>
    <w:link w:val="HeaderChar"/>
    <w:uiPriority w:val="99"/>
    <w:unhideWhenUsed/>
    <w:rsid w:val="00C60A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0AE3"/>
    <w:rPr>
      <w:color w:val="000000" w:themeColor="text1"/>
      <w:sz w:val="22"/>
    </w:rPr>
  </w:style>
  <w:style w:type="paragraph" w:styleId="Footer">
    <w:name w:val="footer"/>
    <w:basedOn w:val="Normal"/>
    <w:link w:val="FooterChar"/>
    <w:uiPriority w:val="99"/>
    <w:unhideWhenUsed/>
    <w:rsid w:val="00B90496"/>
    <w:pPr>
      <w:tabs>
        <w:tab w:val="center" w:pos="4680"/>
        <w:tab w:val="right" w:pos="9360"/>
      </w:tabs>
      <w:spacing w:after="0" w:line="216" w:lineRule="auto"/>
    </w:pPr>
    <w:rPr>
      <w:rFonts w:ascii="Uni Sans Book" w:hAnsi="Uni Sans Book"/>
      <w:color w:val="32006E" w:themeColor="text2"/>
      <w:sz w:val="18"/>
    </w:rPr>
  </w:style>
  <w:style w:type="character" w:customStyle="1" w:styleId="FooterChar">
    <w:name w:val="Footer Char"/>
    <w:basedOn w:val="DefaultParagraphFont"/>
    <w:link w:val="Footer"/>
    <w:uiPriority w:val="99"/>
    <w:rsid w:val="00B90496"/>
    <w:rPr>
      <w:rFonts w:ascii="Uni Sans Book" w:hAnsi="Uni Sans Book"/>
      <w:color w:val="32006E" w:themeColor="text2"/>
      <w:sz w:val="18"/>
    </w:rPr>
  </w:style>
  <w:style w:type="paragraph" w:customStyle="1" w:styleId="TOC">
    <w:name w:val="TOC"/>
    <w:basedOn w:val="Normal"/>
    <w:qFormat/>
    <w:rsid w:val="005A11E4"/>
    <w:pPr>
      <w:tabs>
        <w:tab w:val="left" w:pos="7200"/>
      </w:tabs>
      <w:spacing w:before="360" w:after="360" w:line="240" w:lineRule="auto"/>
    </w:pPr>
  </w:style>
  <w:style w:type="paragraph" w:customStyle="1" w:styleId="FeatureText">
    <w:name w:val="Feature Text"/>
    <w:basedOn w:val="Normal"/>
    <w:qFormat/>
    <w:rsid w:val="002235BE"/>
    <w:pPr>
      <w:spacing w:after="240" w:line="300" w:lineRule="auto"/>
    </w:pPr>
    <w:rPr>
      <w:rFonts w:ascii="Uni Sans Regular" w:hAnsi="Uni Sans Regular"/>
      <w:color w:val="32006E" w:themeColor="text2"/>
      <w:sz w:val="24"/>
    </w:rPr>
  </w:style>
  <w:style w:type="paragraph" w:styleId="TOCHeading">
    <w:name w:val="TOC Heading"/>
    <w:basedOn w:val="Heading1"/>
    <w:next w:val="Normal"/>
    <w:uiPriority w:val="39"/>
    <w:unhideWhenUsed/>
    <w:qFormat/>
    <w:rsid w:val="007829DE"/>
    <w:pPr>
      <w:spacing w:before="480" w:line="276" w:lineRule="auto"/>
      <w:outlineLvl w:val="9"/>
    </w:pPr>
    <w:rPr>
      <w:b/>
      <w:bCs/>
      <w:caps/>
      <w:color w:val="382261" w:themeColor="accent1" w:themeShade="BF"/>
      <w:kern w:val="0"/>
      <w:sz w:val="28"/>
      <w:szCs w:val="28"/>
      <w14:ligatures w14:val="none"/>
    </w:rPr>
  </w:style>
  <w:style w:type="paragraph" w:styleId="TOC1">
    <w:name w:val="toc 1"/>
    <w:basedOn w:val="Normal"/>
    <w:next w:val="Normal"/>
    <w:autoRedefine/>
    <w:uiPriority w:val="39"/>
    <w:unhideWhenUsed/>
    <w:rsid w:val="00EA5BC3"/>
    <w:pPr>
      <w:spacing w:before="120" w:after="120"/>
    </w:pPr>
    <w:rPr>
      <w:rFonts w:cstheme="minorHAnsi"/>
      <w:b/>
      <w:bCs/>
      <w:caps/>
      <w:sz w:val="20"/>
      <w:szCs w:val="20"/>
    </w:rPr>
  </w:style>
  <w:style w:type="paragraph" w:styleId="TOC2">
    <w:name w:val="toc 2"/>
    <w:basedOn w:val="Normal"/>
    <w:next w:val="Normal"/>
    <w:autoRedefine/>
    <w:uiPriority w:val="39"/>
    <w:unhideWhenUsed/>
    <w:rsid w:val="007829DE"/>
    <w:pPr>
      <w:spacing w:after="0"/>
      <w:ind w:left="220"/>
    </w:pPr>
    <w:rPr>
      <w:rFonts w:cstheme="minorHAnsi"/>
      <w:smallCaps/>
      <w:sz w:val="20"/>
      <w:szCs w:val="20"/>
    </w:rPr>
  </w:style>
  <w:style w:type="character" w:styleId="Hyperlink">
    <w:name w:val="Hyperlink"/>
    <w:basedOn w:val="DefaultParagraphFont"/>
    <w:uiPriority w:val="99"/>
    <w:unhideWhenUsed/>
    <w:rsid w:val="007829DE"/>
    <w:rPr>
      <w:color w:val="32006E" w:themeColor="hyperlink"/>
      <w:u w:val="single"/>
    </w:rPr>
  </w:style>
  <w:style w:type="paragraph" w:styleId="TOC3">
    <w:name w:val="toc 3"/>
    <w:basedOn w:val="Normal"/>
    <w:next w:val="Normal"/>
    <w:autoRedefine/>
    <w:uiPriority w:val="39"/>
    <w:unhideWhenUsed/>
    <w:rsid w:val="007829DE"/>
    <w:pPr>
      <w:spacing w:after="0"/>
      <w:ind w:left="440"/>
    </w:pPr>
    <w:rPr>
      <w:rFonts w:cstheme="minorHAnsi"/>
      <w:i/>
      <w:iCs/>
      <w:sz w:val="20"/>
      <w:szCs w:val="20"/>
    </w:rPr>
  </w:style>
  <w:style w:type="paragraph" w:styleId="TOC4">
    <w:name w:val="toc 4"/>
    <w:basedOn w:val="Normal"/>
    <w:next w:val="Normal"/>
    <w:autoRedefine/>
    <w:uiPriority w:val="39"/>
    <w:semiHidden/>
    <w:unhideWhenUsed/>
    <w:rsid w:val="007829DE"/>
    <w:pPr>
      <w:spacing w:after="0"/>
      <w:ind w:left="660"/>
    </w:pPr>
    <w:rPr>
      <w:rFonts w:cstheme="minorHAnsi"/>
      <w:sz w:val="18"/>
      <w:szCs w:val="18"/>
    </w:rPr>
  </w:style>
  <w:style w:type="paragraph" w:styleId="TOC5">
    <w:name w:val="toc 5"/>
    <w:basedOn w:val="Normal"/>
    <w:next w:val="Normal"/>
    <w:autoRedefine/>
    <w:uiPriority w:val="39"/>
    <w:semiHidden/>
    <w:unhideWhenUsed/>
    <w:rsid w:val="007829DE"/>
    <w:pPr>
      <w:spacing w:after="0"/>
      <w:ind w:left="880"/>
    </w:pPr>
    <w:rPr>
      <w:rFonts w:cstheme="minorHAnsi"/>
      <w:sz w:val="18"/>
      <w:szCs w:val="18"/>
    </w:rPr>
  </w:style>
  <w:style w:type="paragraph" w:styleId="TOC6">
    <w:name w:val="toc 6"/>
    <w:basedOn w:val="Normal"/>
    <w:next w:val="Normal"/>
    <w:autoRedefine/>
    <w:uiPriority w:val="39"/>
    <w:semiHidden/>
    <w:unhideWhenUsed/>
    <w:rsid w:val="007829DE"/>
    <w:pPr>
      <w:spacing w:after="0"/>
      <w:ind w:left="1100"/>
    </w:pPr>
    <w:rPr>
      <w:rFonts w:cstheme="minorHAnsi"/>
      <w:sz w:val="18"/>
      <w:szCs w:val="18"/>
    </w:rPr>
  </w:style>
  <w:style w:type="paragraph" w:styleId="TOC7">
    <w:name w:val="toc 7"/>
    <w:basedOn w:val="Normal"/>
    <w:next w:val="Normal"/>
    <w:autoRedefine/>
    <w:uiPriority w:val="39"/>
    <w:semiHidden/>
    <w:unhideWhenUsed/>
    <w:rsid w:val="007829DE"/>
    <w:pPr>
      <w:spacing w:after="0"/>
      <w:ind w:left="1320"/>
    </w:pPr>
    <w:rPr>
      <w:rFonts w:cstheme="minorHAnsi"/>
      <w:sz w:val="18"/>
      <w:szCs w:val="18"/>
    </w:rPr>
  </w:style>
  <w:style w:type="paragraph" w:styleId="TOC8">
    <w:name w:val="toc 8"/>
    <w:basedOn w:val="Normal"/>
    <w:next w:val="Normal"/>
    <w:autoRedefine/>
    <w:uiPriority w:val="39"/>
    <w:semiHidden/>
    <w:unhideWhenUsed/>
    <w:rsid w:val="007829DE"/>
    <w:pPr>
      <w:spacing w:after="0"/>
      <w:ind w:left="1540"/>
    </w:pPr>
    <w:rPr>
      <w:rFonts w:cstheme="minorHAnsi"/>
      <w:sz w:val="18"/>
      <w:szCs w:val="18"/>
    </w:rPr>
  </w:style>
  <w:style w:type="paragraph" w:styleId="TOC9">
    <w:name w:val="toc 9"/>
    <w:basedOn w:val="Normal"/>
    <w:next w:val="Normal"/>
    <w:autoRedefine/>
    <w:uiPriority w:val="39"/>
    <w:semiHidden/>
    <w:unhideWhenUsed/>
    <w:rsid w:val="007829DE"/>
    <w:pPr>
      <w:spacing w:after="0"/>
      <w:ind w:left="1760"/>
    </w:pPr>
    <w:rPr>
      <w:rFonts w:cstheme="minorHAnsi"/>
      <w:sz w:val="18"/>
      <w:szCs w:val="18"/>
    </w:rPr>
  </w:style>
  <w:style w:type="paragraph" w:styleId="NormalWeb">
    <w:name w:val="Normal (Web)"/>
    <w:basedOn w:val="Normal"/>
    <w:uiPriority w:val="99"/>
    <w:unhideWhenUsed/>
    <w:rsid w:val="007829DE"/>
    <w:pPr>
      <w:spacing w:before="100" w:beforeAutospacing="1" w:after="100" w:afterAutospacing="1" w:line="240" w:lineRule="auto"/>
    </w:pPr>
    <w:rPr>
      <w:rFonts w:ascii="Times New Roman" w:eastAsia="Times New Roman" w:hAnsi="Times New Roman" w:cs="Times New Roman"/>
      <w:color w:val="auto"/>
      <w:kern w:val="0"/>
      <w:sz w:val="24"/>
      <w:lang w:eastAsia="en-US"/>
      <w14:ligatures w14:val="none"/>
    </w:rPr>
  </w:style>
  <w:style w:type="table" w:styleId="TableGrid">
    <w:name w:val="Table Grid"/>
    <w:basedOn w:val="TableNormal"/>
    <w:uiPriority w:val="59"/>
    <w:rsid w:val="00177CF3"/>
    <w:pPr>
      <w:spacing w:after="0" w:line="240" w:lineRule="auto"/>
    </w:pPr>
    <w:tblPr>
      <w:tblInd w:w="0" w:type="nil"/>
      <w:tblCellMar>
        <w:left w:w="0" w:type="dxa"/>
        <w:right w:w="0" w:type="dxa"/>
      </w:tblCellMar>
    </w:tblPr>
  </w:style>
  <w:style w:type="character" w:styleId="HTMLCode">
    <w:name w:val="HTML Code"/>
    <w:basedOn w:val="DefaultParagraphFont"/>
    <w:uiPriority w:val="99"/>
    <w:semiHidden/>
    <w:unhideWhenUsed/>
    <w:rsid w:val="00A255A6"/>
    <w:rPr>
      <w:rFonts w:ascii="Courier New" w:eastAsia="Times New Roman" w:hAnsi="Courier New" w:cs="Courier New"/>
      <w:sz w:val="20"/>
      <w:szCs w:val="20"/>
    </w:rPr>
  </w:style>
  <w:style w:type="character" w:customStyle="1" w:styleId="normaltextrun">
    <w:name w:val="normaltextrun"/>
    <w:basedOn w:val="DefaultParagraphFont"/>
    <w:rsid w:val="009C7E77"/>
  </w:style>
  <w:style w:type="character" w:styleId="UnresolvedMention">
    <w:name w:val="Unresolved Mention"/>
    <w:basedOn w:val="DefaultParagraphFont"/>
    <w:uiPriority w:val="99"/>
    <w:semiHidden/>
    <w:unhideWhenUsed/>
    <w:rsid w:val="000E4000"/>
    <w:rPr>
      <w:color w:val="605E5C"/>
      <w:shd w:val="clear" w:color="auto" w:fill="E1DFDD"/>
    </w:rPr>
  </w:style>
  <w:style w:type="character" w:styleId="FollowedHyperlink">
    <w:name w:val="FollowedHyperlink"/>
    <w:basedOn w:val="DefaultParagraphFont"/>
    <w:uiPriority w:val="99"/>
    <w:semiHidden/>
    <w:unhideWhenUsed/>
    <w:rsid w:val="006A0CA3"/>
    <w:rPr>
      <w:color w:val="4B2E83"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3982">
      <w:bodyDiv w:val="1"/>
      <w:marLeft w:val="0"/>
      <w:marRight w:val="0"/>
      <w:marTop w:val="0"/>
      <w:marBottom w:val="0"/>
      <w:divBdr>
        <w:top w:val="none" w:sz="0" w:space="0" w:color="auto"/>
        <w:left w:val="none" w:sz="0" w:space="0" w:color="auto"/>
        <w:bottom w:val="none" w:sz="0" w:space="0" w:color="auto"/>
        <w:right w:val="none" w:sz="0" w:space="0" w:color="auto"/>
      </w:divBdr>
    </w:div>
    <w:div w:id="47918140">
      <w:bodyDiv w:val="1"/>
      <w:marLeft w:val="0"/>
      <w:marRight w:val="0"/>
      <w:marTop w:val="0"/>
      <w:marBottom w:val="0"/>
      <w:divBdr>
        <w:top w:val="none" w:sz="0" w:space="0" w:color="auto"/>
        <w:left w:val="none" w:sz="0" w:space="0" w:color="auto"/>
        <w:bottom w:val="none" w:sz="0" w:space="0" w:color="auto"/>
        <w:right w:val="none" w:sz="0" w:space="0" w:color="auto"/>
      </w:divBdr>
    </w:div>
    <w:div w:id="105971821">
      <w:bodyDiv w:val="1"/>
      <w:marLeft w:val="0"/>
      <w:marRight w:val="0"/>
      <w:marTop w:val="0"/>
      <w:marBottom w:val="0"/>
      <w:divBdr>
        <w:top w:val="none" w:sz="0" w:space="0" w:color="auto"/>
        <w:left w:val="none" w:sz="0" w:space="0" w:color="auto"/>
        <w:bottom w:val="none" w:sz="0" w:space="0" w:color="auto"/>
        <w:right w:val="none" w:sz="0" w:space="0" w:color="auto"/>
      </w:divBdr>
      <w:divsChild>
        <w:div w:id="2013020638">
          <w:marLeft w:val="0"/>
          <w:marRight w:val="0"/>
          <w:marTop w:val="0"/>
          <w:marBottom w:val="0"/>
          <w:divBdr>
            <w:top w:val="single" w:sz="2" w:space="0" w:color="auto"/>
            <w:left w:val="single" w:sz="2" w:space="0" w:color="auto"/>
            <w:bottom w:val="single" w:sz="2" w:space="0" w:color="auto"/>
            <w:right w:val="single" w:sz="2" w:space="0" w:color="auto"/>
          </w:divBdr>
          <w:divsChild>
            <w:div w:id="3937422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5947625">
      <w:bodyDiv w:val="1"/>
      <w:marLeft w:val="0"/>
      <w:marRight w:val="0"/>
      <w:marTop w:val="0"/>
      <w:marBottom w:val="0"/>
      <w:divBdr>
        <w:top w:val="none" w:sz="0" w:space="0" w:color="auto"/>
        <w:left w:val="none" w:sz="0" w:space="0" w:color="auto"/>
        <w:bottom w:val="none" w:sz="0" w:space="0" w:color="auto"/>
        <w:right w:val="none" w:sz="0" w:space="0" w:color="auto"/>
      </w:divBdr>
      <w:divsChild>
        <w:div w:id="1450005717">
          <w:blockQuote w:val="1"/>
          <w:marLeft w:val="0"/>
          <w:marRight w:val="0"/>
          <w:marTop w:val="384"/>
          <w:marBottom w:val="384"/>
          <w:divBdr>
            <w:top w:val="single" w:sz="2" w:space="0" w:color="auto"/>
            <w:left w:val="single" w:sz="2" w:space="0" w:color="auto"/>
            <w:bottom w:val="single" w:sz="2" w:space="0" w:color="auto"/>
            <w:right w:val="single" w:sz="2" w:space="0" w:color="auto"/>
          </w:divBdr>
        </w:div>
      </w:divsChild>
    </w:div>
    <w:div w:id="234970477">
      <w:bodyDiv w:val="1"/>
      <w:marLeft w:val="0"/>
      <w:marRight w:val="0"/>
      <w:marTop w:val="0"/>
      <w:marBottom w:val="0"/>
      <w:divBdr>
        <w:top w:val="none" w:sz="0" w:space="0" w:color="auto"/>
        <w:left w:val="none" w:sz="0" w:space="0" w:color="auto"/>
        <w:bottom w:val="none" w:sz="0" w:space="0" w:color="auto"/>
        <w:right w:val="none" w:sz="0" w:space="0" w:color="auto"/>
      </w:divBdr>
    </w:div>
    <w:div w:id="235667871">
      <w:bodyDiv w:val="1"/>
      <w:marLeft w:val="0"/>
      <w:marRight w:val="0"/>
      <w:marTop w:val="0"/>
      <w:marBottom w:val="0"/>
      <w:divBdr>
        <w:top w:val="none" w:sz="0" w:space="0" w:color="auto"/>
        <w:left w:val="none" w:sz="0" w:space="0" w:color="auto"/>
        <w:bottom w:val="none" w:sz="0" w:space="0" w:color="auto"/>
        <w:right w:val="none" w:sz="0" w:space="0" w:color="auto"/>
      </w:divBdr>
      <w:divsChild>
        <w:div w:id="1612932814">
          <w:blockQuote w:val="1"/>
          <w:marLeft w:val="0"/>
          <w:marRight w:val="0"/>
          <w:marTop w:val="384"/>
          <w:marBottom w:val="384"/>
          <w:divBdr>
            <w:top w:val="single" w:sz="2" w:space="0" w:color="auto"/>
            <w:left w:val="single" w:sz="2" w:space="0" w:color="auto"/>
            <w:bottom w:val="single" w:sz="2" w:space="0" w:color="auto"/>
            <w:right w:val="single" w:sz="2" w:space="0" w:color="auto"/>
          </w:divBdr>
        </w:div>
      </w:divsChild>
    </w:div>
    <w:div w:id="270476323">
      <w:bodyDiv w:val="1"/>
      <w:marLeft w:val="0"/>
      <w:marRight w:val="0"/>
      <w:marTop w:val="0"/>
      <w:marBottom w:val="0"/>
      <w:divBdr>
        <w:top w:val="none" w:sz="0" w:space="0" w:color="auto"/>
        <w:left w:val="none" w:sz="0" w:space="0" w:color="auto"/>
        <w:bottom w:val="none" w:sz="0" w:space="0" w:color="auto"/>
        <w:right w:val="none" w:sz="0" w:space="0" w:color="auto"/>
      </w:divBdr>
    </w:div>
    <w:div w:id="453793726">
      <w:bodyDiv w:val="1"/>
      <w:marLeft w:val="0"/>
      <w:marRight w:val="0"/>
      <w:marTop w:val="0"/>
      <w:marBottom w:val="0"/>
      <w:divBdr>
        <w:top w:val="none" w:sz="0" w:space="0" w:color="auto"/>
        <w:left w:val="none" w:sz="0" w:space="0" w:color="auto"/>
        <w:bottom w:val="none" w:sz="0" w:space="0" w:color="auto"/>
        <w:right w:val="none" w:sz="0" w:space="0" w:color="auto"/>
      </w:divBdr>
    </w:div>
    <w:div w:id="491215107">
      <w:bodyDiv w:val="1"/>
      <w:marLeft w:val="0"/>
      <w:marRight w:val="0"/>
      <w:marTop w:val="0"/>
      <w:marBottom w:val="0"/>
      <w:divBdr>
        <w:top w:val="none" w:sz="0" w:space="0" w:color="auto"/>
        <w:left w:val="none" w:sz="0" w:space="0" w:color="auto"/>
        <w:bottom w:val="none" w:sz="0" w:space="0" w:color="auto"/>
        <w:right w:val="none" w:sz="0" w:space="0" w:color="auto"/>
      </w:divBdr>
    </w:div>
    <w:div w:id="521867665">
      <w:bodyDiv w:val="1"/>
      <w:marLeft w:val="0"/>
      <w:marRight w:val="0"/>
      <w:marTop w:val="0"/>
      <w:marBottom w:val="0"/>
      <w:divBdr>
        <w:top w:val="none" w:sz="0" w:space="0" w:color="auto"/>
        <w:left w:val="none" w:sz="0" w:space="0" w:color="auto"/>
        <w:bottom w:val="none" w:sz="0" w:space="0" w:color="auto"/>
        <w:right w:val="none" w:sz="0" w:space="0" w:color="auto"/>
      </w:divBdr>
    </w:div>
    <w:div w:id="602962041">
      <w:bodyDiv w:val="1"/>
      <w:marLeft w:val="0"/>
      <w:marRight w:val="0"/>
      <w:marTop w:val="0"/>
      <w:marBottom w:val="0"/>
      <w:divBdr>
        <w:top w:val="none" w:sz="0" w:space="0" w:color="auto"/>
        <w:left w:val="none" w:sz="0" w:space="0" w:color="auto"/>
        <w:bottom w:val="none" w:sz="0" w:space="0" w:color="auto"/>
        <w:right w:val="none" w:sz="0" w:space="0" w:color="auto"/>
      </w:divBdr>
    </w:div>
    <w:div w:id="623269211">
      <w:bodyDiv w:val="1"/>
      <w:marLeft w:val="0"/>
      <w:marRight w:val="0"/>
      <w:marTop w:val="0"/>
      <w:marBottom w:val="0"/>
      <w:divBdr>
        <w:top w:val="none" w:sz="0" w:space="0" w:color="auto"/>
        <w:left w:val="none" w:sz="0" w:space="0" w:color="auto"/>
        <w:bottom w:val="none" w:sz="0" w:space="0" w:color="auto"/>
        <w:right w:val="none" w:sz="0" w:space="0" w:color="auto"/>
      </w:divBdr>
    </w:div>
    <w:div w:id="655113034">
      <w:bodyDiv w:val="1"/>
      <w:marLeft w:val="0"/>
      <w:marRight w:val="0"/>
      <w:marTop w:val="0"/>
      <w:marBottom w:val="0"/>
      <w:divBdr>
        <w:top w:val="none" w:sz="0" w:space="0" w:color="auto"/>
        <w:left w:val="none" w:sz="0" w:space="0" w:color="auto"/>
        <w:bottom w:val="none" w:sz="0" w:space="0" w:color="auto"/>
        <w:right w:val="none" w:sz="0" w:space="0" w:color="auto"/>
      </w:divBdr>
      <w:divsChild>
        <w:div w:id="1047417469">
          <w:marLeft w:val="0"/>
          <w:marRight w:val="0"/>
          <w:marTop w:val="0"/>
          <w:marBottom w:val="0"/>
          <w:divBdr>
            <w:top w:val="none" w:sz="0" w:space="0" w:color="auto"/>
            <w:left w:val="none" w:sz="0" w:space="0" w:color="auto"/>
            <w:bottom w:val="none" w:sz="0" w:space="0" w:color="auto"/>
            <w:right w:val="none" w:sz="0" w:space="0" w:color="auto"/>
          </w:divBdr>
        </w:div>
      </w:divsChild>
    </w:div>
    <w:div w:id="678197483">
      <w:bodyDiv w:val="1"/>
      <w:marLeft w:val="0"/>
      <w:marRight w:val="0"/>
      <w:marTop w:val="0"/>
      <w:marBottom w:val="0"/>
      <w:divBdr>
        <w:top w:val="none" w:sz="0" w:space="0" w:color="auto"/>
        <w:left w:val="none" w:sz="0" w:space="0" w:color="auto"/>
        <w:bottom w:val="none" w:sz="0" w:space="0" w:color="auto"/>
        <w:right w:val="none" w:sz="0" w:space="0" w:color="auto"/>
      </w:divBdr>
    </w:div>
    <w:div w:id="702168068">
      <w:bodyDiv w:val="1"/>
      <w:marLeft w:val="0"/>
      <w:marRight w:val="0"/>
      <w:marTop w:val="0"/>
      <w:marBottom w:val="0"/>
      <w:divBdr>
        <w:top w:val="none" w:sz="0" w:space="0" w:color="auto"/>
        <w:left w:val="none" w:sz="0" w:space="0" w:color="auto"/>
        <w:bottom w:val="none" w:sz="0" w:space="0" w:color="auto"/>
        <w:right w:val="none" w:sz="0" w:space="0" w:color="auto"/>
      </w:divBdr>
    </w:div>
    <w:div w:id="744882496">
      <w:bodyDiv w:val="1"/>
      <w:marLeft w:val="0"/>
      <w:marRight w:val="0"/>
      <w:marTop w:val="0"/>
      <w:marBottom w:val="0"/>
      <w:divBdr>
        <w:top w:val="none" w:sz="0" w:space="0" w:color="auto"/>
        <w:left w:val="none" w:sz="0" w:space="0" w:color="auto"/>
        <w:bottom w:val="none" w:sz="0" w:space="0" w:color="auto"/>
        <w:right w:val="none" w:sz="0" w:space="0" w:color="auto"/>
      </w:divBdr>
    </w:div>
    <w:div w:id="757167274">
      <w:bodyDiv w:val="1"/>
      <w:marLeft w:val="0"/>
      <w:marRight w:val="0"/>
      <w:marTop w:val="0"/>
      <w:marBottom w:val="0"/>
      <w:divBdr>
        <w:top w:val="none" w:sz="0" w:space="0" w:color="auto"/>
        <w:left w:val="none" w:sz="0" w:space="0" w:color="auto"/>
        <w:bottom w:val="none" w:sz="0" w:space="0" w:color="auto"/>
        <w:right w:val="none" w:sz="0" w:space="0" w:color="auto"/>
      </w:divBdr>
    </w:div>
    <w:div w:id="770244978">
      <w:bodyDiv w:val="1"/>
      <w:marLeft w:val="0"/>
      <w:marRight w:val="0"/>
      <w:marTop w:val="0"/>
      <w:marBottom w:val="0"/>
      <w:divBdr>
        <w:top w:val="none" w:sz="0" w:space="0" w:color="auto"/>
        <w:left w:val="none" w:sz="0" w:space="0" w:color="auto"/>
        <w:bottom w:val="none" w:sz="0" w:space="0" w:color="auto"/>
        <w:right w:val="none" w:sz="0" w:space="0" w:color="auto"/>
      </w:divBdr>
    </w:div>
    <w:div w:id="847908037">
      <w:bodyDiv w:val="1"/>
      <w:marLeft w:val="0"/>
      <w:marRight w:val="0"/>
      <w:marTop w:val="0"/>
      <w:marBottom w:val="0"/>
      <w:divBdr>
        <w:top w:val="none" w:sz="0" w:space="0" w:color="auto"/>
        <w:left w:val="none" w:sz="0" w:space="0" w:color="auto"/>
        <w:bottom w:val="none" w:sz="0" w:space="0" w:color="auto"/>
        <w:right w:val="none" w:sz="0" w:space="0" w:color="auto"/>
      </w:divBdr>
    </w:div>
    <w:div w:id="885142785">
      <w:bodyDiv w:val="1"/>
      <w:marLeft w:val="0"/>
      <w:marRight w:val="0"/>
      <w:marTop w:val="0"/>
      <w:marBottom w:val="0"/>
      <w:divBdr>
        <w:top w:val="none" w:sz="0" w:space="0" w:color="auto"/>
        <w:left w:val="none" w:sz="0" w:space="0" w:color="auto"/>
        <w:bottom w:val="none" w:sz="0" w:space="0" w:color="auto"/>
        <w:right w:val="none" w:sz="0" w:space="0" w:color="auto"/>
      </w:divBdr>
    </w:div>
    <w:div w:id="922646001">
      <w:bodyDiv w:val="1"/>
      <w:marLeft w:val="0"/>
      <w:marRight w:val="0"/>
      <w:marTop w:val="0"/>
      <w:marBottom w:val="0"/>
      <w:divBdr>
        <w:top w:val="none" w:sz="0" w:space="0" w:color="auto"/>
        <w:left w:val="none" w:sz="0" w:space="0" w:color="auto"/>
        <w:bottom w:val="none" w:sz="0" w:space="0" w:color="auto"/>
        <w:right w:val="none" w:sz="0" w:space="0" w:color="auto"/>
      </w:divBdr>
    </w:div>
    <w:div w:id="969559322">
      <w:bodyDiv w:val="1"/>
      <w:marLeft w:val="0"/>
      <w:marRight w:val="0"/>
      <w:marTop w:val="0"/>
      <w:marBottom w:val="0"/>
      <w:divBdr>
        <w:top w:val="none" w:sz="0" w:space="0" w:color="auto"/>
        <w:left w:val="none" w:sz="0" w:space="0" w:color="auto"/>
        <w:bottom w:val="none" w:sz="0" w:space="0" w:color="auto"/>
        <w:right w:val="none" w:sz="0" w:space="0" w:color="auto"/>
      </w:divBdr>
    </w:div>
    <w:div w:id="1034843894">
      <w:bodyDiv w:val="1"/>
      <w:marLeft w:val="0"/>
      <w:marRight w:val="0"/>
      <w:marTop w:val="0"/>
      <w:marBottom w:val="0"/>
      <w:divBdr>
        <w:top w:val="none" w:sz="0" w:space="0" w:color="auto"/>
        <w:left w:val="none" w:sz="0" w:space="0" w:color="auto"/>
        <w:bottom w:val="none" w:sz="0" w:space="0" w:color="auto"/>
        <w:right w:val="none" w:sz="0" w:space="0" w:color="auto"/>
      </w:divBdr>
      <w:divsChild>
        <w:div w:id="1201867401">
          <w:marLeft w:val="0"/>
          <w:marRight w:val="0"/>
          <w:marTop w:val="0"/>
          <w:marBottom w:val="0"/>
          <w:divBdr>
            <w:top w:val="none" w:sz="0" w:space="0" w:color="auto"/>
            <w:left w:val="none" w:sz="0" w:space="0" w:color="auto"/>
            <w:bottom w:val="none" w:sz="0" w:space="0" w:color="auto"/>
            <w:right w:val="none" w:sz="0" w:space="0" w:color="auto"/>
          </w:divBdr>
        </w:div>
      </w:divsChild>
    </w:div>
    <w:div w:id="1045175941">
      <w:bodyDiv w:val="1"/>
      <w:marLeft w:val="0"/>
      <w:marRight w:val="0"/>
      <w:marTop w:val="0"/>
      <w:marBottom w:val="0"/>
      <w:divBdr>
        <w:top w:val="none" w:sz="0" w:space="0" w:color="auto"/>
        <w:left w:val="none" w:sz="0" w:space="0" w:color="auto"/>
        <w:bottom w:val="none" w:sz="0" w:space="0" w:color="auto"/>
        <w:right w:val="none" w:sz="0" w:space="0" w:color="auto"/>
      </w:divBdr>
    </w:div>
    <w:div w:id="1101683458">
      <w:bodyDiv w:val="1"/>
      <w:marLeft w:val="0"/>
      <w:marRight w:val="0"/>
      <w:marTop w:val="0"/>
      <w:marBottom w:val="0"/>
      <w:divBdr>
        <w:top w:val="none" w:sz="0" w:space="0" w:color="auto"/>
        <w:left w:val="none" w:sz="0" w:space="0" w:color="auto"/>
        <w:bottom w:val="none" w:sz="0" w:space="0" w:color="auto"/>
        <w:right w:val="none" w:sz="0" w:space="0" w:color="auto"/>
      </w:divBdr>
    </w:div>
    <w:div w:id="1114321757">
      <w:bodyDiv w:val="1"/>
      <w:marLeft w:val="0"/>
      <w:marRight w:val="0"/>
      <w:marTop w:val="0"/>
      <w:marBottom w:val="0"/>
      <w:divBdr>
        <w:top w:val="none" w:sz="0" w:space="0" w:color="auto"/>
        <w:left w:val="none" w:sz="0" w:space="0" w:color="auto"/>
        <w:bottom w:val="none" w:sz="0" w:space="0" w:color="auto"/>
        <w:right w:val="none" w:sz="0" w:space="0" w:color="auto"/>
      </w:divBdr>
    </w:div>
    <w:div w:id="1120609790">
      <w:bodyDiv w:val="1"/>
      <w:marLeft w:val="0"/>
      <w:marRight w:val="0"/>
      <w:marTop w:val="0"/>
      <w:marBottom w:val="0"/>
      <w:divBdr>
        <w:top w:val="none" w:sz="0" w:space="0" w:color="auto"/>
        <w:left w:val="none" w:sz="0" w:space="0" w:color="auto"/>
        <w:bottom w:val="none" w:sz="0" w:space="0" w:color="auto"/>
        <w:right w:val="none" w:sz="0" w:space="0" w:color="auto"/>
      </w:divBdr>
      <w:divsChild>
        <w:div w:id="541796253">
          <w:blockQuote w:val="1"/>
          <w:marLeft w:val="0"/>
          <w:marRight w:val="0"/>
          <w:marTop w:val="384"/>
          <w:marBottom w:val="384"/>
          <w:divBdr>
            <w:top w:val="single" w:sz="2" w:space="0" w:color="auto"/>
            <w:left w:val="single" w:sz="2" w:space="0" w:color="auto"/>
            <w:bottom w:val="single" w:sz="2" w:space="0" w:color="auto"/>
            <w:right w:val="single" w:sz="2" w:space="0" w:color="auto"/>
          </w:divBdr>
        </w:div>
      </w:divsChild>
    </w:div>
    <w:div w:id="1240404057">
      <w:bodyDiv w:val="1"/>
      <w:marLeft w:val="0"/>
      <w:marRight w:val="0"/>
      <w:marTop w:val="0"/>
      <w:marBottom w:val="0"/>
      <w:divBdr>
        <w:top w:val="none" w:sz="0" w:space="0" w:color="auto"/>
        <w:left w:val="none" w:sz="0" w:space="0" w:color="auto"/>
        <w:bottom w:val="none" w:sz="0" w:space="0" w:color="auto"/>
        <w:right w:val="none" w:sz="0" w:space="0" w:color="auto"/>
      </w:divBdr>
      <w:divsChild>
        <w:div w:id="385687770">
          <w:marLeft w:val="0"/>
          <w:marRight w:val="0"/>
          <w:marTop w:val="0"/>
          <w:marBottom w:val="0"/>
          <w:divBdr>
            <w:top w:val="single" w:sz="2" w:space="0" w:color="auto"/>
            <w:left w:val="single" w:sz="2" w:space="0" w:color="auto"/>
            <w:bottom w:val="single" w:sz="2" w:space="0" w:color="auto"/>
            <w:right w:val="single" w:sz="2" w:space="0" w:color="auto"/>
          </w:divBdr>
          <w:divsChild>
            <w:div w:id="10984077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27131873">
      <w:bodyDiv w:val="1"/>
      <w:marLeft w:val="0"/>
      <w:marRight w:val="0"/>
      <w:marTop w:val="0"/>
      <w:marBottom w:val="0"/>
      <w:divBdr>
        <w:top w:val="none" w:sz="0" w:space="0" w:color="auto"/>
        <w:left w:val="none" w:sz="0" w:space="0" w:color="auto"/>
        <w:bottom w:val="none" w:sz="0" w:space="0" w:color="auto"/>
        <w:right w:val="none" w:sz="0" w:space="0" w:color="auto"/>
      </w:divBdr>
    </w:div>
    <w:div w:id="1454129761">
      <w:bodyDiv w:val="1"/>
      <w:marLeft w:val="0"/>
      <w:marRight w:val="0"/>
      <w:marTop w:val="0"/>
      <w:marBottom w:val="0"/>
      <w:divBdr>
        <w:top w:val="none" w:sz="0" w:space="0" w:color="auto"/>
        <w:left w:val="none" w:sz="0" w:space="0" w:color="auto"/>
        <w:bottom w:val="none" w:sz="0" w:space="0" w:color="auto"/>
        <w:right w:val="none" w:sz="0" w:space="0" w:color="auto"/>
      </w:divBdr>
    </w:div>
    <w:div w:id="1651014496">
      <w:bodyDiv w:val="1"/>
      <w:marLeft w:val="0"/>
      <w:marRight w:val="0"/>
      <w:marTop w:val="0"/>
      <w:marBottom w:val="0"/>
      <w:divBdr>
        <w:top w:val="none" w:sz="0" w:space="0" w:color="auto"/>
        <w:left w:val="none" w:sz="0" w:space="0" w:color="auto"/>
        <w:bottom w:val="none" w:sz="0" w:space="0" w:color="auto"/>
        <w:right w:val="none" w:sz="0" w:space="0" w:color="auto"/>
      </w:divBdr>
      <w:divsChild>
        <w:div w:id="563494859">
          <w:blockQuote w:val="1"/>
          <w:marLeft w:val="0"/>
          <w:marRight w:val="0"/>
          <w:marTop w:val="384"/>
          <w:marBottom w:val="384"/>
          <w:divBdr>
            <w:top w:val="single" w:sz="2" w:space="0" w:color="auto"/>
            <w:left w:val="single" w:sz="2" w:space="0" w:color="auto"/>
            <w:bottom w:val="single" w:sz="2" w:space="0" w:color="auto"/>
            <w:right w:val="single" w:sz="2" w:space="0" w:color="auto"/>
          </w:divBdr>
        </w:div>
      </w:divsChild>
    </w:div>
    <w:div w:id="1685284426">
      <w:bodyDiv w:val="1"/>
      <w:marLeft w:val="0"/>
      <w:marRight w:val="0"/>
      <w:marTop w:val="0"/>
      <w:marBottom w:val="0"/>
      <w:divBdr>
        <w:top w:val="none" w:sz="0" w:space="0" w:color="auto"/>
        <w:left w:val="none" w:sz="0" w:space="0" w:color="auto"/>
        <w:bottom w:val="none" w:sz="0" w:space="0" w:color="auto"/>
        <w:right w:val="none" w:sz="0" w:space="0" w:color="auto"/>
      </w:divBdr>
    </w:div>
    <w:div w:id="1740058132">
      <w:bodyDiv w:val="1"/>
      <w:marLeft w:val="0"/>
      <w:marRight w:val="0"/>
      <w:marTop w:val="0"/>
      <w:marBottom w:val="0"/>
      <w:divBdr>
        <w:top w:val="none" w:sz="0" w:space="0" w:color="auto"/>
        <w:left w:val="none" w:sz="0" w:space="0" w:color="auto"/>
        <w:bottom w:val="none" w:sz="0" w:space="0" w:color="auto"/>
        <w:right w:val="none" w:sz="0" w:space="0" w:color="auto"/>
      </w:divBdr>
    </w:div>
    <w:div w:id="1761371363">
      <w:bodyDiv w:val="1"/>
      <w:marLeft w:val="0"/>
      <w:marRight w:val="0"/>
      <w:marTop w:val="0"/>
      <w:marBottom w:val="0"/>
      <w:divBdr>
        <w:top w:val="none" w:sz="0" w:space="0" w:color="auto"/>
        <w:left w:val="none" w:sz="0" w:space="0" w:color="auto"/>
        <w:bottom w:val="none" w:sz="0" w:space="0" w:color="auto"/>
        <w:right w:val="none" w:sz="0" w:space="0" w:color="auto"/>
      </w:divBdr>
    </w:div>
    <w:div w:id="1767655834">
      <w:bodyDiv w:val="1"/>
      <w:marLeft w:val="0"/>
      <w:marRight w:val="0"/>
      <w:marTop w:val="0"/>
      <w:marBottom w:val="0"/>
      <w:divBdr>
        <w:top w:val="none" w:sz="0" w:space="0" w:color="auto"/>
        <w:left w:val="none" w:sz="0" w:space="0" w:color="auto"/>
        <w:bottom w:val="none" w:sz="0" w:space="0" w:color="auto"/>
        <w:right w:val="none" w:sz="0" w:space="0" w:color="auto"/>
      </w:divBdr>
    </w:div>
    <w:div w:id="1848976371">
      <w:bodyDiv w:val="1"/>
      <w:marLeft w:val="0"/>
      <w:marRight w:val="0"/>
      <w:marTop w:val="0"/>
      <w:marBottom w:val="0"/>
      <w:divBdr>
        <w:top w:val="none" w:sz="0" w:space="0" w:color="auto"/>
        <w:left w:val="none" w:sz="0" w:space="0" w:color="auto"/>
        <w:bottom w:val="none" w:sz="0" w:space="0" w:color="auto"/>
        <w:right w:val="none" w:sz="0" w:space="0" w:color="auto"/>
      </w:divBdr>
    </w:div>
    <w:div w:id="2017225446">
      <w:bodyDiv w:val="1"/>
      <w:marLeft w:val="0"/>
      <w:marRight w:val="0"/>
      <w:marTop w:val="0"/>
      <w:marBottom w:val="0"/>
      <w:divBdr>
        <w:top w:val="none" w:sz="0" w:space="0" w:color="auto"/>
        <w:left w:val="none" w:sz="0" w:space="0" w:color="auto"/>
        <w:bottom w:val="none" w:sz="0" w:space="0" w:color="auto"/>
        <w:right w:val="none" w:sz="0" w:space="0" w:color="auto"/>
      </w:divBdr>
    </w:div>
    <w:div w:id="2079327092">
      <w:bodyDiv w:val="1"/>
      <w:marLeft w:val="0"/>
      <w:marRight w:val="0"/>
      <w:marTop w:val="0"/>
      <w:marBottom w:val="0"/>
      <w:divBdr>
        <w:top w:val="none" w:sz="0" w:space="0" w:color="auto"/>
        <w:left w:val="none" w:sz="0" w:space="0" w:color="auto"/>
        <w:bottom w:val="none" w:sz="0" w:space="0" w:color="auto"/>
        <w:right w:val="none" w:sz="0" w:space="0" w:color="auto"/>
      </w:divBdr>
    </w:div>
    <w:div w:id="2116513253">
      <w:bodyDiv w:val="1"/>
      <w:marLeft w:val="0"/>
      <w:marRight w:val="0"/>
      <w:marTop w:val="0"/>
      <w:marBottom w:val="0"/>
      <w:divBdr>
        <w:top w:val="none" w:sz="0" w:space="0" w:color="auto"/>
        <w:left w:val="none" w:sz="0" w:space="0" w:color="auto"/>
        <w:bottom w:val="none" w:sz="0" w:space="0" w:color="auto"/>
        <w:right w:val="none" w:sz="0" w:space="0" w:color="auto"/>
      </w:divBdr>
    </w:div>
    <w:div w:id="2134445686">
      <w:bodyDiv w:val="1"/>
      <w:marLeft w:val="0"/>
      <w:marRight w:val="0"/>
      <w:marTop w:val="0"/>
      <w:marBottom w:val="0"/>
      <w:divBdr>
        <w:top w:val="none" w:sz="0" w:space="0" w:color="auto"/>
        <w:left w:val="none" w:sz="0" w:space="0" w:color="auto"/>
        <w:bottom w:val="none" w:sz="0" w:space="0" w:color="auto"/>
        <w:right w:val="none" w:sz="0" w:space="0" w:color="auto"/>
      </w:divBdr>
    </w:div>
    <w:div w:id="2143573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public.tableau.com/app/profile/amrit.raj3866/viz/FinalProject_510_17649706830990/PizzaSalesOverviewStory?publish=yes" TargetMode="External"/><Relationship Id="rId21" Type="http://schemas.openxmlformats.org/officeDocument/2006/relationships/image" Target="media/image11.png"/><Relationship Id="rId34"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public.tableau.com/app/profile/amrit.raj3866/viz/FinalProject_510_17649706830990/PizzaSalesDashboard?publish=yes" TargetMode="External"/><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forms.microsoft.com/Pages/ResponsePage.aspx?id=W9229i_wGkSZoBYqxQYL0r7haT6USN9PtLfZdI4CFWpUQUI5M1dOWVk1NFZMSzVLN0swQ1JWQzY1VC4u" TargetMode="External"/><Relationship Id="rId20" Type="http://schemas.openxmlformats.org/officeDocument/2006/relationships/hyperlink" Target="https://forms.microsoft.com/r/tWs2vuY8vN"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header" Target="header4.xml"/><Relationship Id="rId37"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hyperlink" Target="https://www.kaggle.com/datasets/aaditya555/pizza-sales-dataset" TargetMode="External"/><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UW Branding">
      <a:dk1>
        <a:srgbClr val="000000"/>
      </a:dk1>
      <a:lt1>
        <a:srgbClr val="E8D3A2"/>
      </a:lt1>
      <a:dk2>
        <a:srgbClr val="32006E"/>
      </a:dk2>
      <a:lt2>
        <a:srgbClr val="FFFFFF"/>
      </a:lt2>
      <a:accent1>
        <a:srgbClr val="4B2E83"/>
      </a:accent1>
      <a:accent2>
        <a:srgbClr val="E8D3A2"/>
      </a:accent2>
      <a:accent3>
        <a:srgbClr val="FFFFFF"/>
      </a:accent3>
      <a:accent4>
        <a:srgbClr val="B2B2B2"/>
      </a:accent4>
      <a:accent5>
        <a:srgbClr val="FFC700"/>
      </a:accent5>
      <a:accent6>
        <a:srgbClr val="917B4C"/>
      </a:accent6>
      <a:hlink>
        <a:srgbClr val="32006E"/>
      </a:hlink>
      <a:folHlink>
        <a:srgbClr val="4B2E83"/>
      </a:folHlink>
    </a:clrScheme>
    <a:fontScheme name="UW Brand">
      <a:majorFont>
        <a:latin typeface="Encode Sans Normal BLack"/>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127C5D-F4AE-4C6E-A698-FC70131C1751}">
  <ds:schemaRefs>
    <ds:schemaRef ds:uri="http://schemas.openxmlformats.org/officeDocument/2006/bibliography"/>
  </ds:schemaRefs>
</ds:datastoreItem>
</file>

<file path=docMetadata/LabelInfo.xml><?xml version="1.0" encoding="utf-8"?>
<clbl:labelList xmlns:clbl="http://schemas.microsoft.com/office/2020/mipLabelMetadata">
  <clbl:label id="{f6b6dd5b-f02f-441a-99a0-162ac5060bd2}" enabled="0" method="" siteId="{f6b6dd5b-f02f-441a-99a0-162ac5060bd2}" removed="1"/>
</clbl:labelList>
</file>

<file path=docProps/app.xml><?xml version="1.0" encoding="utf-8"?>
<Properties xmlns="http://schemas.openxmlformats.org/officeDocument/2006/extended-properties" xmlns:vt="http://schemas.openxmlformats.org/officeDocument/2006/docPropsVTypes">
  <Template>Normal</Template>
  <TotalTime>529</TotalTime>
  <Pages>18</Pages>
  <Words>2548</Words>
  <Characters>14526</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17040</CharactersWithSpaces>
  <SharedDoc>false</SharedDoc>
  <HLinks>
    <vt:vector size="138" baseType="variant">
      <vt:variant>
        <vt:i4>1835051</vt:i4>
      </vt:variant>
      <vt:variant>
        <vt:i4>135</vt:i4>
      </vt:variant>
      <vt:variant>
        <vt:i4>0</vt:i4>
      </vt:variant>
      <vt:variant>
        <vt:i4>5</vt:i4>
      </vt:variant>
      <vt:variant>
        <vt:lpwstr>https://forms.office.com/Pages/ResponsePage.aspx?id=W9229i_wGkSZoBYqxQYL0r7haT6USN9PtLfZdI4CFWpUMjhGTUVER09MMTNVOEsxQTdJVU9QTk9CMS4u</vt:lpwstr>
      </vt:variant>
      <vt:variant>
        <vt:lpwstr/>
      </vt:variant>
      <vt:variant>
        <vt:i4>1638463</vt:i4>
      </vt:variant>
      <vt:variant>
        <vt:i4>128</vt:i4>
      </vt:variant>
      <vt:variant>
        <vt:i4>0</vt:i4>
      </vt:variant>
      <vt:variant>
        <vt:i4>5</vt:i4>
      </vt:variant>
      <vt:variant>
        <vt:lpwstr/>
      </vt:variant>
      <vt:variant>
        <vt:lpwstr>_Toc212299641</vt:lpwstr>
      </vt:variant>
      <vt:variant>
        <vt:i4>1638463</vt:i4>
      </vt:variant>
      <vt:variant>
        <vt:i4>122</vt:i4>
      </vt:variant>
      <vt:variant>
        <vt:i4>0</vt:i4>
      </vt:variant>
      <vt:variant>
        <vt:i4>5</vt:i4>
      </vt:variant>
      <vt:variant>
        <vt:lpwstr/>
      </vt:variant>
      <vt:variant>
        <vt:lpwstr>_Toc212299640</vt:lpwstr>
      </vt:variant>
      <vt:variant>
        <vt:i4>1966143</vt:i4>
      </vt:variant>
      <vt:variant>
        <vt:i4>116</vt:i4>
      </vt:variant>
      <vt:variant>
        <vt:i4>0</vt:i4>
      </vt:variant>
      <vt:variant>
        <vt:i4>5</vt:i4>
      </vt:variant>
      <vt:variant>
        <vt:lpwstr/>
      </vt:variant>
      <vt:variant>
        <vt:lpwstr>_Toc212299639</vt:lpwstr>
      </vt:variant>
      <vt:variant>
        <vt:i4>1966143</vt:i4>
      </vt:variant>
      <vt:variant>
        <vt:i4>110</vt:i4>
      </vt:variant>
      <vt:variant>
        <vt:i4>0</vt:i4>
      </vt:variant>
      <vt:variant>
        <vt:i4>5</vt:i4>
      </vt:variant>
      <vt:variant>
        <vt:lpwstr/>
      </vt:variant>
      <vt:variant>
        <vt:lpwstr>_Toc212299638</vt:lpwstr>
      </vt:variant>
      <vt:variant>
        <vt:i4>1966143</vt:i4>
      </vt:variant>
      <vt:variant>
        <vt:i4>104</vt:i4>
      </vt:variant>
      <vt:variant>
        <vt:i4>0</vt:i4>
      </vt:variant>
      <vt:variant>
        <vt:i4>5</vt:i4>
      </vt:variant>
      <vt:variant>
        <vt:lpwstr/>
      </vt:variant>
      <vt:variant>
        <vt:lpwstr>_Toc212299637</vt:lpwstr>
      </vt:variant>
      <vt:variant>
        <vt:i4>1966143</vt:i4>
      </vt:variant>
      <vt:variant>
        <vt:i4>98</vt:i4>
      </vt:variant>
      <vt:variant>
        <vt:i4>0</vt:i4>
      </vt:variant>
      <vt:variant>
        <vt:i4>5</vt:i4>
      </vt:variant>
      <vt:variant>
        <vt:lpwstr/>
      </vt:variant>
      <vt:variant>
        <vt:lpwstr>_Toc212299636</vt:lpwstr>
      </vt:variant>
      <vt:variant>
        <vt:i4>1966143</vt:i4>
      </vt:variant>
      <vt:variant>
        <vt:i4>92</vt:i4>
      </vt:variant>
      <vt:variant>
        <vt:i4>0</vt:i4>
      </vt:variant>
      <vt:variant>
        <vt:i4>5</vt:i4>
      </vt:variant>
      <vt:variant>
        <vt:lpwstr/>
      </vt:variant>
      <vt:variant>
        <vt:lpwstr>_Toc212299635</vt:lpwstr>
      </vt:variant>
      <vt:variant>
        <vt:i4>1966143</vt:i4>
      </vt:variant>
      <vt:variant>
        <vt:i4>86</vt:i4>
      </vt:variant>
      <vt:variant>
        <vt:i4>0</vt:i4>
      </vt:variant>
      <vt:variant>
        <vt:i4>5</vt:i4>
      </vt:variant>
      <vt:variant>
        <vt:lpwstr/>
      </vt:variant>
      <vt:variant>
        <vt:lpwstr>_Toc212299634</vt:lpwstr>
      </vt:variant>
      <vt:variant>
        <vt:i4>1966143</vt:i4>
      </vt:variant>
      <vt:variant>
        <vt:i4>80</vt:i4>
      </vt:variant>
      <vt:variant>
        <vt:i4>0</vt:i4>
      </vt:variant>
      <vt:variant>
        <vt:i4>5</vt:i4>
      </vt:variant>
      <vt:variant>
        <vt:lpwstr/>
      </vt:variant>
      <vt:variant>
        <vt:lpwstr>_Toc212299633</vt:lpwstr>
      </vt:variant>
      <vt:variant>
        <vt:i4>1966143</vt:i4>
      </vt:variant>
      <vt:variant>
        <vt:i4>74</vt:i4>
      </vt:variant>
      <vt:variant>
        <vt:i4>0</vt:i4>
      </vt:variant>
      <vt:variant>
        <vt:i4>5</vt:i4>
      </vt:variant>
      <vt:variant>
        <vt:lpwstr/>
      </vt:variant>
      <vt:variant>
        <vt:lpwstr>_Toc212299632</vt:lpwstr>
      </vt:variant>
      <vt:variant>
        <vt:i4>1966143</vt:i4>
      </vt:variant>
      <vt:variant>
        <vt:i4>68</vt:i4>
      </vt:variant>
      <vt:variant>
        <vt:i4>0</vt:i4>
      </vt:variant>
      <vt:variant>
        <vt:i4>5</vt:i4>
      </vt:variant>
      <vt:variant>
        <vt:lpwstr/>
      </vt:variant>
      <vt:variant>
        <vt:lpwstr>_Toc212299631</vt:lpwstr>
      </vt:variant>
      <vt:variant>
        <vt:i4>1966143</vt:i4>
      </vt:variant>
      <vt:variant>
        <vt:i4>62</vt:i4>
      </vt:variant>
      <vt:variant>
        <vt:i4>0</vt:i4>
      </vt:variant>
      <vt:variant>
        <vt:i4>5</vt:i4>
      </vt:variant>
      <vt:variant>
        <vt:lpwstr/>
      </vt:variant>
      <vt:variant>
        <vt:lpwstr>_Toc212299630</vt:lpwstr>
      </vt:variant>
      <vt:variant>
        <vt:i4>2031679</vt:i4>
      </vt:variant>
      <vt:variant>
        <vt:i4>56</vt:i4>
      </vt:variant>
      <vt:variant>
        <vt:i4>0</vt:i4>
      </vt:variant>
      <vt:variant>
        <vt:i4>5</vt:i4>
      </vt:variant>
      <vt:variant>
        <vt:lpwstr/>
      </vt:variant>
      <vt:variant>
        <vt:lpwstr>_Toc212299629</vt:lpwstr>
      </vt:variant>
      <vt:variant>
        <vt:i4>2031679</vt:i4>
      </vt:variant>
      <vt:variant>
        <vt:i4>50</vt:i4>
      </vt:variant>
      <vt:variant>
        <vt:i4>0</vt:i4>
      </vt:variant>
      <vt:variant>
        <vt:i4>5</vt:i4>
      </vt:variant>
      <vt:variant>
        <vt:lpwstr/>
      </vt:variant>
      <vt:variant>
        <vt:lpwstr>_Toc212299628</vt:lpwstr>
      </vt:variant>
      <vt:variant>
        <vt:i4>2031679</vt:i4>
      </vt:variant>
      <vt:variant>
        <vt:i4>44</vt:i4>
      </vt:variant>
      <vt:variant>
        <vt:i4>0</vt:i4>
      </vt:variant>
      <vt:variant>
        <vt:i4>5</vt:i4>
      </vt:variant>
      <vt:variant>
        <vt:lpwstr/>
      </vt:variant>
      <vt:variant>
        <vt:lpwstr>_Toc212299627</vt:lpwstr>
      </vt:variant>
      <vt:variant>
        <vt:i4>2031679</vt:i4>
      </vt:variant>
      <vt:variant>
        <vt:i4>38</vt:i4>
      </vt:variant>
      <vt:variant>
        <vt:i4>0</vt:i4>
      </vt:variant>
      <vt:variant>
        <vt:i4>5</vt:i4>
      </vt:variant>
      <vt:variant>
        <vt:lpwstr/>
      </vt:variant>
      <vt:variant>
        <vt:lpwstr>_Toc212299626</vt:lpwstr>
      </vt:variant>
      <vt:variant>
        <vt:i4>2031679</vt:i4>
      </vt:variant>
      <vt:variant>
        <vt:i4>32</vt:i4>
      </vt:variant>
      <vt:variant>
        <vt:i4>0</vt:i4>
      </vt:variant>
      <vt:variant>
        <vt:i4>5</vt:i4>
      </vt:variant>
      <vt:variant>
        <vt:lpwstr/>
      </vt:variant>
      <vt:variant>
        <vt:lpwstr>_Toc212299625</vt:lpwstr>
      </vt:variant>
      <vt:variant>
        <vt:i4>2031679</vt:i4>
      </vt:variant>
      <vt:variant>
        <vt:i4>26</vt:i4>
      </vt:variant>
      <vt:variant>
        <vt:i4>0</vt:i4>
      </vt:variant>
      <vt:variant>
        <vt:i4>5</vt:i4>
      </vt:variant>
      <vt:variant>
        <vt:lpwstr/>
      </vt:variant>
      <vt:variant>
        <vt:lpwstr>_Toc212299624</vt:lpwstr>
      </vt:variant>
      <vt:variant>
        <vt:i4>2031679</vt:i4>
      </vt:variant>
      <vt:variant>
        <vt:i4>20</vt:i4>
      </vt:variant>
      <vt:variant>
        <vt:i4>0</vt:i4>
      </vt:variant>
      <vt:variant>
        <vt:i4>5</vt:i4>
      </vt:variant>
      <vt:variant>
        <vt:lpwstr/>
      </vt:variant>
      <vt:variant>
        <vt:lpwstr>_Toc212299623</vt:lpwstr>
      </vt:variant>
      <vt:variant>
        <vt:i4>2031679</vt:i4>
      </vt:variant>
      <vt:variant>
        <vt:i4>14</vt:i4>
      </vt:variant>
      <vt:variant>
        <vt:i4>0</vt:i4>
      </vt:variant>
      <vt:variant>
        <vt:i4>5</vt:i4>
      </vt:variant>
      <vt:variant>
        <vt:lpwstr/>
      </vt:variant>
      <vt:variant>
        <vt:lpwstr>_Toc212299622</vt:lpwstr>
      </vt:variant>
      <vt:variant>
        <vt:i4>2031679</vt:i4>
      </vt:variant>
      <vt:variant>
        <vt:i4>8</vt:i4>
      </vt:variant>
      <vt:variant>
        <vt:i4>0</vt:i4>
      </vt:variant>
      <vt:variant>
        <vt:i4>5</vt:i4>
      </vt:variant>
      <vt:variant>
        <vt:lpwstr/>
      </vt:variant>
      <vt:variant>
        <vt:lpwstr>_Toc212299621</vt:lpwstr>
      </vt:variant>
      <vt:variant>
        <vt:i4>2031679</vt:i4>
      </vt:variant>
      <vt:variant>
        <vt:i4>2</vt:i4>
      </vt:variant>
      <vt:variant>
        <vt:i4>0</vt:i4>
      </vt:variant>
      <vt:variant>
        <vt:i4>5</vt:i4>
      </vt:variant>
      <vt:variant>
        <vt:lpwstr/>
      </vt:variant>
      <vt:variant>
        <vt:lpwstr>_Toc212299620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Freeman-Lee</dc:creator>
  <cp:keywords/>
  <dc:description/>
  <cp:lastModifiedBy>Amrit Raj</cp:lastModifiedBy>
  <cp:revision>145</cp:revision>
  <cp:lastPrinted>2025-12-05T05:59:00Z</cp:lastPrinted>
  <dcterms:created xsi:type="dcterms:W3CDTF">2025-12-04T22:46:00Z</dcterms:created>
  <dcterms:modified xsi:type="dcterms:W3CDTF">2025-12-10T05:38:00Z</dcterms:modified>
</cp:coreProperties>
</file>